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C96BD" w14:textId="65F9A972" w:rsidR="00747712" w:rsidRDefault="00747712" w:rsidP="00747712">
      <w:pPr>
        <w:pStyle w:val="Title"/>
      </w:pPr>
      <w:r>
        <w:t>Housing Prices</w:t>
      </w:r>
      <w:r w:rsidR="009D047B">
        <w:t xml:space="preserve">                        </w:t>
      </w:r>
      <w:ins w:id="0" w:author="Penelope" w:date="2017-06-17T23:10:00Z">
        <w:r w:rsidR="009D047B">
          <w:t xml:space="preserve">Grade: </w:t>
        </w:r>
      </w:ins>
      <w:ins w:id="1" w:author="Penelope" w:date="2017-06-18T16:03:00Z">
        <w:r w:rsidR="001655D5">
          <w:t xml:space="preserve">92 (A </w:t>
        </w:r>
      </w:ins>
      <w:ins w:id="2" w:author="Penelope" w:date="2017-06-18T17:31:00Z">
        <w:r w:rsidR="00BB3059">
          <w:t>nice</w:t>
        </w:r>
      </w:ins>
      <w:ins w:id="3" w:author="Penelope" w:date="2017-06-18T16:03:00Z">
        <w:r w:rsidR="001655D5">
          <w:t xml:space="preserve"> report</w:t>
        </w:r>
      </w:ins>
      <w:ins w:id="4" w:author="Penelope" w:date="2017-06-18T17:32:00Z">
        <w:r w:rsidR="00BB3059">
          <w:t xml:space="preserve"> generally</w:t>
        </w:r>
      </w:ins>
      <w:ins w:id="5" w:author="Penelope" w:date="2017-06-18T16:03:00Z">
        <w:r w:rsidR="00BB3059">
          <w:t>, but</w:t>
        </w:r>
      </w:ins>
      <w:ins w:id="6" w:author="Penelope" w:date="2017-06-18T17:32:00Z">
        <w:r w:rsidR="00BB3059">
          <w:t xml:space="preserve"> </w:t>
        </w:r>
      </w:ins>
      <w:ins w:id="7" w:author="Penelope" w:date="2017-06-18T16:03:00Z">
        <w:r w:rsidR="001655D5">
          <w:t xml:space="preserve">I suggest </w:t>
        </w:r>
      </w:ins>
      <w:ins w:id="8" w:author="Penelope" w:date="2017-06-18T16:04:00Z">
        <w:r w:rsidR="001655D5">
          <w:t xml:space="preserve">you </w:t>
        </w:r>
      </w:ins>
      <w:ins w:id="9" w:author="Penelope" w:date="2017-06-18T16:03:00Z">
        <w:r w:rsidR="001655D5">
          <w:t>include more</w:t>
        </w:r>
      </w:ins>
      <w:ins w:id="10" w:author="Penelope" w:date="2017-06-18T16:04:00Z">
        <w:r w:rsidR="001655D5">
          <w:t xml:space="preserve"> key</w:t>
        </w:r>
      </w:ins>
      <w:ins w:id="11" w:author="Penelope" w:date="2017-06-18T16:03:00Z">
        <w:r w:rsidR="001655D5">
          <w:t xml:space="preserve"> SAS final outputs </w:t>
        </w:r>
      </w:ins>
      <w:ins w:id="12" w:author="Penelope" w:date="2017-06-18T16:04:00Z">
        <w:r w:rsidR="001655D5">
          <w:t>such as parameter</w:t>
        </w:r>
      </w:ins>
      <w:ins w:id="13" w:author="Penelope" w:date="2017-06-18T16:03:00Z">
        <w:r w:rsidR="001655D5">
          <w:t xml:space="preserve"> estimates</w:t>
        </w:r>
      </w:ins>
      <w:ins w:id="14" w:author="Penelope" w:date="2017-06-18T16:04:00Z">
        <w:r w:rsidR="001655D5">
          <w:t>/CI</w:t>
        </w:r>
      </w:ins>
      <w:ins w:id="15" w:author="Penelope" w:date="2017-06-18T16:03:00Z">
        <w:r w:rsidR="001655D5">
          <w:t>.)</w:t>
        </w:r>
      </w:ins>
      <w:ins w:id="16" w:author="Penelope" w:date="2017-06-18T17:28:00Z">
        <w:r w:rsidR="00682DF7">
          <w:t>+3(best Kaggle)=95</w:t>
        </w:r>
      </w:ins>
    </w:p>
    <w:p w14:paraId="0A1FA722" w14:textId="38510AFC" w:rsidR="00747712" w:rsidRDefault="00485991" w:rsidP="00485991">
      <w:pPr>
        <w:pStyle w:val="Heading1"/>
      </w:pPr>
      <w:r>
        <w:t>Introduction</w:t>
      </w:r>
    </w:p>
    <w:p w14:paraId="4B68F599" w14:textId="42E05458" w:rsidR="00BF3BDD" w:rsidRDefault="00A571A3" w:rsidP="00BF3BDD">
      <w:r>
        <w:t>Traditionally, estimating the sale price of a house is based on a rough comparison to similar</w:t>
      </w:r>
      <w:r w:rsidR="00653BCF">
        <w:t xml:space="preserve"> houses on the market</w:t>
      </w:r>
      <w:r>
        <w:t xml:space="preserve">. </w:t>
      </w:r>
      <w:r w:rsidR="00653BCF">
        <w:t>But</w:t>
      </w:r>
      <w:r>
        <w:t>,</w:t>
      </w:r>
      <w:r w:rsidR="00653BCF">
        <w:t xml:space="preserve"> what if the</w:t>
      </w:r>
      <w:r>
        <w:t xml:space="preserve">re is a better way to predict </w:t>
      </w:r>
      <w:r w:rsidR="00653BCF">
        <w:t>the sale p</w:t>
      </w:r>
      <w:r>
        <w:t>rice of</w:t>
      </w:r>
      <w:r w:rsidR="00653BCF">
        <w:t xml:space="preserve"> a house?  </w:t>
      </w:r>
      <w:r w:rsidR="00BF3BDD">
        <w:t xml:space="preserve">Many </w:t>
      </w:r>
      <w:r>
        <w:t xml:space="preserve">measurable </w:t>
      </w:r>
      <w:r w:rsidR="00BF3BDD">
        <w:t>factors affect housing prices</w:t>
      </w:r>
      <w:r w:rsidR="00C63A87">
        <w:t xml:space="preserve">. </w:t>
      </w:r>
      <w:r>
        <w:t xml:space="preserve">While a large list of variables is not useful for making a prediction, the use of these variables in a statistical model provides an easy and </w:t>
      </w:r>
      <w:r w:rsidR="00090DB4">
        <w:t>accurate way to answer the latter question.</w:t>
      </w:r>
    </w:p>
    <w:p w14:paraId="76FB478E" w14:textId="32A9A9ED" w:rsidR="00630558" w:rsidRDefault="00630558" w:rsidP="00BF3BDD"/>
    <w:p w14:paraId="31E8B873" w14:textId="1DCDD633" w:rsidR="00630558" w:rsidRDefault="007D06B1" w:rsidP="00BF3BDD">
      <w:r>
        <w:t xml:space="preserve">This project will compare </w:t>
      </w:r>
      <w:r w:rsidR="00630558">
        <w:t xml:space="preserve">different </w:t>
      </w:r>
      <w:r>
        <w:t xml:space="preserve">linear regression </w:t>
      </w:r>
      <w:r w:rsidR="00630558">
        <w:t>models that can help buyer</w:t>
      </w:r>
      <w:r>
        <w:t>s</w:t>
      </w:r>
      <w:r w:rsidR="00630558">
        <w:t>, s</w:t>
      </w:r>
      <w:r>
        <w:t xml:space="preserve">ellers, and real estate agents predict </w:t>
      </w:r>
      <w:r w:rsidR="00630558">
        <w:t>th</w:t>
      </w:r>
      <w:r>
        <w:t>e sale price</w:t>
      </w:r>
      <w:r w:rsidR="003C279D">
        <w:t>s</w:t>
      </w:r>
      <w:r>
        <w:t xml:space="preserve"> of different homes</w:t>
      </w:r>
      <w:r w:rsidR="00593E19">
        <w:t xml:space="preserve"> in Ames, Iowa</w:t>
      </w:r>
      <w:r>
        <w:t>. The data used to build these models includes a non-random sample of homes from Ames, Iowa. Thus, the scope of the predictions of ho</w:t>
      </w:r>
      <w:r w:rsidR="003C279D">
        <w:t>using prices is restricted to houses</w:t>
      </w:r>
      <w:r>
        <w:t xml:space="preserve"> within the neighborhoods included in the dataset. While the scope of inference is limited, these models </w:t>
      </w:r>
      <w:r w:rsidR="00BF7A54">
        <w:t>may</w:t>
      </w:r>
      <w:r>
        <w:t xml:space="preserve"> provide a framework for predictive mod</w:t>
      </w:r>
      <w:r w:rsidR="00BF7A54">
        <w:t>eling in other housing markets.</w:t>
      </w:r>
    </w:p>
    <w:p w14:paraId="1452A9EB" w14:textId="0F48CBB2" w:rsidR="00F82381" w:rsidRDefault="00F82381" w:rsidP="00BF3BDD"/>
    <w:p w14:paraId="76BB1206" w14:textId="3901D561" w:rsidR="00F82381" w:rsidRPr="00BF3BDD" w:rsidRDefault="007D06B1" w:rsidP="00BF3BDD">
      <w:r>
        <w:t>This project</w:t>
      </w:r>
      <w:r w:rsidR="00E80BB2">
        <w:t xml:space="preserve"> uses multiple linear regression and model selection techniques to build </w:t>
      </w:r>
      <w:r w:rsidR="003C279D">
        <w:t xml:space="preserve">6 </w:t>
      </w:r>
      <w:r w:rsidR="001E100A">
        <w:t>models</w:t>
      </w:r>
      <w:r w:rsidR="00E80BB2">
        <w:t xml:space="preserve">. </w:t>
      </w:r>
      <w:r w:rsidR="003C279D">
        <w:t>The first 3 competing models are</w:t>
      </w:r>
      <w:r w:rsidR="001E100A">
        <w:t xml:space="preserve"> optimized</w:t>
      </w:r>
      <w:r w:rsidR="003C279D">
        <w:t xml:space="preserve"> </w:t>
      </w:r>
      <w:r w:rsidR="001E100A">
        <w:t>for easy consumption and interpretation</w:t>
      </w:r>
      <w:r w:rsidR="003C279D">
        <w:t xml:space="preserve"> by parties working in the home marketplace. </w:t>
      </w:r>
      <w:r w:rsidR="001E100A">
        <w:t>The next</w:t>
      </w:r>
      <w:r w:rsidR="003C279D">
        <w:t xml:space="preserve"> 3 competing models </w:t>
      </w:r>
      <w:r w:rsidR="001E100A">
        <w:t>are optimized for</w:t>
      </w:r>
      <w:r w:rsidR="003C279D">
        <w:t xml:space="preserve"> greatest predictive power</w:t>
      </w:r>
      <w:r w:rsidR="001E100A">
        <w:t>,</w:t>
      </w:r>
      <w:r w:rsidR="003C279D">
        <w:t xml:space="preserve"> </w:t>
      </w:r>
      <w:r w:rsidR="001E100A">
        <w:t>possibly containing</w:t>
      </w:r>
      <w:r w:rsidR="003C279D">
        <w:t xml:space="preserve"> much more </w:t>
      </w:r>
      <w:r w:rsidR="001E100A">
        <w:t xml:space="preserve">variables and </w:t>
      </w:r>
      <w:r w:rsidR="003C279D">
        <w:t xml:space="preserve">complex </w:t>
      </w:r>
      <w:r w:rsidR="001E100A">
        <w:t>interactions and effects</w:t>
      </w:r>
      <w:r w:rsidR="003C279D">
        <w:t>.</w:t>
      </w:r>
    </w:p>
    <w:p w14:paraId="4D60DD9B" w14:textId="2C93BAEB" w:rsidR="00485991" w:rsidRDefault="007156E2" w:rsidP="007156E2">
      <w:pPr>
        <w:pStyle w:val="Heading1"/>
      </w:pPr>
      <w:r>
        <w:t>Data Description</w:t>
      </w:r>
    </w:p>
    <w:p w14:paraId="28DF1CD1" w14:textId="6CD07FE0" w:rsidR="009F6FBE" w:rsidRPr="0024631D" w:rsidRDefault="009F6FBE" w:rsidP="009F6FBE">
      <w:r w:rsidRPr="009F6FBE">
        <w:t>The Ames, Iowa housing data set was published by Dean De Co</w:t>
      </w:r>
      <w:r>
        <w:t>ck</w:t>
      </w:r>
      <w:r w:rsidRPr="009F6FBE">
        <w:t xml:space="preserve"> in the </w:t>
      </w:r>
      <w:r w:rsidRPr="009F6FBE">
        <w:rPr>
          <w:i/>
        </w:rPr>
        <w:t xml:space="preserve">Journal of Statistics Education, </w:t>
      </w:r>
      <w:r>
        <w:t xml:space="preserve">Volume 19, Number (3) (2011). This data was accessed via Kaggle for free at </w:t>
      </w:r>
      <w:hyperlink r:id="rId7" w:history="1">
        <w:r w:rsidRPr="0038233C">
          <w:rPr>
            <w:rStyle w:val="Hyperlink"/>
          </w:rPr>
          <w:t>https://www.kaggle.com/c/house-prices-advanced-regression-techniques/data</w:t>
        </w:r>
      </w:hyperlink>
      <w:r>
        <w:t>. The data contains</w:t>
      </w:r>
      <w:r w:rsidRPr="0024631D">
        <w:t xml:space="preserve"> 79 explanatory variables</w:t>
      </w:r>
      <w:r>
        <w:t>,</w:t>
      </w:r>
      <w:r w:rsidRPr="0024631D">
        <w:t xml:space="preserve"> describing </w:t>
      </w:r>
      <w:r>
        <w:t>nearly</w:t>
      </w:r>
      <w:r w:rsidRPr="0024631D">
        <w:t xml:space="preserve"> every aspect of </w:t>
      </w:r>
      <w:r>
        <w:t>residential homes in Ames, Iowa. The data is broken up into 2 separate data sets:</w:t>
      </w:r>
    </w:p>
    <w:p w14:paraId="12613706" w14:textId="77B0DE67" w:rsidR="009F6FBE" w:rsidRPr="0024631D" w:rsidRDefault="009F6FBE" w:rsidP="009F6FBE">
      <w:pPr>
        <w:pStyle w:val="ListParagraph"/>
        <w:numPr>
          <w:ilvl w:val="0"/>
          <w:numId w:val="1"/>
        </w:numPr>
      </w:pPr>
      <w:r w:rsidRPr="0024631D">
        <w:t>Train</w:t>
      </w:r>
      <w:r>
        <w:t xml:space="preserve"> data set</w:t>
      </w:r>
      <w:r w:rsidRPr="0024631D">
        <w:t xml:space="preserve"> has 1460 </w:t>
      </w:r>
      <w:r>
        <w:t>observations</w:t>
      </w:r>
      <w:r w:rsidRPr="0024631D">
        <w:t xml:space="preserve"> and 81 </w:t>
      </w:r>
      <w:r w:rsidR="00BF7A54">
        <w:t>variables</w:t>
      </w:r>
    </w:p>
    <w:p w14:paraId="3688A464" w14:textId="5C8388D6" w:rsidR="009F6FBE" w:rsidRDefault="009F6FBE" w:rsidP="009F6FBE">
      <w:pPr>
        <w:pStyle w:val="ListParagraph"/>
        <w:numPr>
          <w:ilvl w:val="0"/>
          <w:numId w:val="1"/>
        </w:numPr>
      </w:pPr>
      <w:r w:rsidRPr="0024631D">
        <w:t>Test</w:t>
      </w:r>
      <w:r>
        <w:t xml:space="preserve"> data set</w:t>
      </w:r>
      <w:r w:rsidRPr="0024631D">
        <w:t xml:space="preserve"> has 1459 </w:t>
      </w:r>
      <w:r>
        <w:t>observations</w:t>
      </w:r>
      <w:r w:rsidRPr="0024631D">
        <w:t xml:space="preserve"> 80 </w:t>
      </w:r>
      <w:r w:rsidR="00BF7A54">
        <w:t>variables</w:t>
      </w:r>
    </w:p>
    <w:p w14:paraId="56C3B2D1" w14:textId="1E35CE9F" w:rsidR="009F6FBE" w:rsidRDefault="009F6FBE" w:rsidP="009F6FBE"/>
    <w:p w14:paraId="114461A9" w14:textId="5C9CA5F2" w:rsidR="009F6FBE" w:rsidRPr="0024631D" w:rsidRDefault="00BF7A54" w:rsidP="009F6FBE">
      <w:r>
        <w:t>A</w:t>
      </w:r>
      <w:r w:rsidR="009F6FBE">
        <w:t xml:space="preserve"> complete list of the defined variable abbreviations can be found at </w:t>
      </w:r>
      <w:hyperlink r:id="rId8" w:history="1">
        <w:r w:rsidR="009F6FBE" w:rsidRPr="00822C51">
          <w:rPr>
            <w:rStyle w:val="Hyperlink"/>
          </w:rPr>
          <w:t>https://ww2.amstat.org/publications/jse/v19n3/decock/datadocumentation.txt</w:t>
        </w:r>
      </w:hyperlink>
      <w:r w:rsidR="009F6FBE">
        <w:t xml:space="preserve">. </w:t>
      </w:r>
    </w:p>
    <w:p w14:paraId="0A7AE700" w14:textId="08D5C697" w:rsidR="00375802" w:rsidRDefault="00375802" w:rsidP="00375802">
      <w:pPr>
        <w:pStyle w:val="Heading1"/>
      </w:pPr>
      <w:r>
        <w:lastRenderedPageBreak/>
        <w:t>Exploratory Data Analysis (EDA)</w:t>
      </w:r>
    </w:p>
    <w:p w14:paraId="27FC9E7A" w14:textId="77777777" w:rsidR="00375802" w:rsidRDefault="00375802" w:rsidP="00375802">
      <w:r>
        <w:t xml:space="preserve">The first step in building a simple or complex model is exploring the data. </w:t>
      </w:r>
      <w:commentRangeStart w:id="17"/>
      <w:commentRangeStart w:id="18"/>
      <w:r>
        <w:t xml:space="preserve">The primary goal of EDA is determining if the explanatory and response variables meet the assumptions of multiple linear regression. </w:t>
      </w:r>
      <w:commentRangeEnd w:id="17"/>
      <w:r w:rsidR="004E0C0C">
        <w:rPr>
          <w:rStyle w:val="CommentReference"/>
        </w:rPr>
        <w:commentReference w:id="17"/>
      </w:r>
      <w:commentRangeEnd w:id="18"/>
      <w:r w:rsidR="0084190A">
        <w:rPr>
          <w:rStyle w:val="CommentReference"/>
        </w:rPr>
        <w:commentReference w:id="18"/>
      </w:r>
      <w:r>
        <w:t>This includes looking for normality in the data, variables that need transformation, averages, high leverage and high influence points.  We will be focusing mainly on the EDA completed on question number 1.</w:t>
      </w:r>
    </w:p>
    <w:p w14:paraId="21587FFF" w14:textId="77777777" w:rsidR="00375802" w:rsidRDefault="00375802" w:rsidP="00375802"/>
    <w:p w14:paraId="2D33FF82" w14:textId="77777777" w:rsidR="00386261" w:rsidRDefault="00375802" w:rsidP="00375802">
      <w:pPr>
        <w:rPr>
          <w:ins w:id="19" w:author="Penelope" w:date="2017-06-18T15:21:00Z"/>
        </w:rPr>
      </w:pPr>
      <w:r>
        <w:t xml:space="preserve">The first step we took exploring the data was to create scatterplots of the sale price against all of the individual numeric explanatory variables to look for linearity </w:t>
      </w:r>
      <w:r w:rsidRPr="00375802">
        <w:t>(Fig. 1).</w:t>
      </w:r>
      <w:r>
        <w:t xml:space="preserve"> This </w:t>
      </w:r>
      <w:commentRangeStart w:id="20"/>
      <w:commentRangeStart w:id="21"/>
      <w:r>
        <w:t>showed non-normality in the sale price</w:t>
      </w:r>
      <w:commentRangeEnd w:id="20"/>
      <w:r w:rsidR="00386261">
        <w:rPr>
          <w:rStyle w:val="CommentReference"/>
        </w:rPr>
        <w:commentReference w:id="20"/>
      </w:r>
      <w:commentRangeEnd w:id="21"/>
      <w:r w:rsidR="0084190A">
        <w:rPr>
          <w:rStyle w:val="CommentReference"/>
        </w:rPr>
        <w:commentReference w:id="21"/>
      </w:r>
      <w:r w:rsidR="00351D1A">
        <w:t>,</w:t>
      </w:r>
      <w:r>
        <w:t xml:space="preserve"> indicating the need for transformation. We used both a square root transformation for 2 simple models and a logarithmic transformation for the final simple model.  This solved the m</w:t>
      </w:r>
      <w:r w:rsidR="0067204A">
        <w:t xml:space="preserve">ajority of the linearity issues. The large number of observations </w:t>
      </w:r>
      <w:r>
        <w:t xml:space="preserve">should </w:t>
      </w:r>
      <w:r w:rsidR="0067204A">
        <w:t>cover for</w:t>
      </w:r>
      <w:r>
        <w:t xml:space="preserve"> </w:t>
      </w:r>
      <w:r w:rsidR="0067204A">
        <w:t>any remaining</w:t>
      </w:r>
      <w:r>
        <w:t xml:space="preserve"> non-normality. Furthermore, the pair-wise scatter plots were useful for finding explanatory variables that may need transformation and explanatory variables that exhibited collinearity with each other. </w:t>
      </w:r>
    </w:p>
    <w:p w14:paraId="5B330CA9" w14:textId="3EDDFBAA" w:rsidR="00375802" w:rsidRDefault="00386261" w:rsidP="00375802">
      <w:ins w:id="22" w:author="Penelope" w:date="2017-06-18T15:21:00Z">
        <w:r>
          <w:rPr>
            <w:noProof/>
          </w:rPr>
          <w:drawing>
            <wp:inline distT="0" distB="0" distL="0" distR="0" wp14:anchorId="332FB354" wp14:editId="47FF6E37">
              <wp:extent cx="1752600" cy="14376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2973" t="15806" r="61932" b="11393"/>
                      <a:stretch/>
                    </pic:blipFill>
                    <pic:spPr bwMode="auto">
                      <a:xfrm flipV="1">
                        <a:off x="0" y="0"/>
                        <a:ext cx="1752600" cy="14376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ins>
    </w:p>
    <w:p w14:paraId="5079A3FB" w14:textId="00C336A7" w:rsidR="00375802" w:rsidRDefault="00375802" w:rsidP="00375802">
      <w:commentRangeStart w:id="23"/>
      <w:commentRangeStart w:id="24"/>
      <w:r>
        <w:t>Fig 1</w:t>
      </w:r>
      <w:del w:id="25" w:author="Penelope" w:date="2017-06-18T15:21:00Z">
        <w:r w:rsidDel="00386261">
          <w:rPr>
            <w:noProof/>
          </w:rPr>
          <w:drawing>
            <wp:inline distT="0" distB="0" distL="0" distR="0" wp14:anchorId="528618AB" wp14:editId="6FF803F8">
              <wp:extent cx="1752600" cy="14376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2973" t="15806" r="61932" b="11393"/>
                      <a:stretch/>
                    </pic:blipFill>
                    <pic:spPr bwMode="auto">
                      <a:xfrm flipV="1">
                        <a:off x="0" y="0"/>
                        <a:ext cx="1752600" cy="143764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del>
      <w:commentRangeEnd w:id="23"/>
      <w:r w:rsidR="00386261">
        <w:rPr>
          <w:rStyle w:val="CommentReference"/>
        </w:rPr>
        <w:commentReference w:id="23"/>
      </w:r>
      <w:commentRangeEnd w:id="24"/>
      <w:r w:rsidR="0084190A">
        <w:rPr>
          <w:rStyle w:val="CommentReference"/>
        </w:rPr>
        <w:commentReference w:id="24"/>
      </w:r>
    </w:p>
    <w:p w14:paraId="6594C64C" w14:textId="77777777" w:rsidR="00375802" w:rsidRDefault="00375802" w:rsidP="00375802"/>
    <w:p w14:paraId="178843F4" w14:textId="156C75F9" w:rsidR="00375802" w:rsidRDefault="0067204A" w:rsidP="00375802">
      <w:r>
        <w:t>The</w:t>
      </w:r>
      <w:r w:rsidR="00375802">
        <w:t xml:space="preserve"> PROC MEAN function in SAS </w:t>
      </w:r>
      <w:r>
        <w:t xml:space="preserve">was used </w:t>
      </w:r>
      <w:r w:rsidR="00375802">
        <w:t>to find the average sale price of the train data set. This average is useful to potentially replace extreme sale price values.</w:t>
      </w:r>
    </w:p>
    <w:p w14:paraId="61A3A228" w14:textId="77777777" w:rsidR="00375802" w:rsidRDefault="00375802" w:rsidP="00375802"/>
    <w:p w14:paraId="5D90D36A" w14:textId="426BA341" w:rsidR="00375802" w:rsidRPr="00A94F29" w:rsidRDefault="00375802" w:rsidP="00375802">
      <w:r>
        <w:t xml:space="preserve">Finally, </w:t>
      </w:r>
      <w:commentRangeStart w:id="26"/>
      <w:r>
        <w:t xml:space="preserve">the PROC FREQ function was used to gain understanding of the qualitative variables. </w:t>
      </w:r>
      <w:commentRangeEnd w:id="26"/>
      <w:r w:rsidR="00683E25">
        <w:rPr>
          <w:rStyle w:val="CommentReference"/>
        </w:rPr>
        <w:commentReference w:id="26"/>
      </w:r>
      <w:r>
        <w:t xml:space="preserve">Variables with </w:t>
      </w:r>
      <w:r w:rsidR="00824327">
        <w:t>many</w:t>
      </w:r>
      <w:r>
        <w:t xml:space="preserve"> missing values or a large majority of observa</w:t>
      </w:r>
      <w:r w:rsidR="00824327">
        <w:t>tions in a single category were likely to be left out of the models.</w:t>
      </w:r>
    </w:p>
    <w:p w14:paraId="180B5F27" w14:textId="77777777" w:rsidR="00375802" w:rsidRDefault="00375802" w:rsidP="00375802">
      <w:pPr>
        <w:pStyle w:val="Heading1"/>
      </w:pPr>
      <w:r>
        <w:t>Analysis of Question 1</w:t>
      </w:r>
    </w:p>
    <w:p w14:paraId="074E2640" w14:textId="4194A462" w:rsidR="00375802" w:rsidRDefault="00375802" w:rsidP="00375802">
      <w:r>
        <w:t xml:space="preserve">The goal of question one </w:t>
      </w:r>
      <w:r w:rsidR="00554B9B">
        <w:t>is</w:t>
      </w:r>
      <w:r>
        <w:t xml:space="preserve"> to create a valid model</w:t>
      </w:r>
      <w:r w:rsidRPr="00EE4B75">
        <w:t xml:space="preserve"> </w:t>
      </w:r>
      <w:r w:rsidRPr="00284F31">
        <w:t>to facilitate the easy interpretation of parameters for use in helping real estate agents, contractors and prospective buyers gain insight into the important factors that influence housing prices in Ames, Iowa.</w:t>
      </w:r>
    </w:p>
    <w:p w14:paraId="5C1E18E0" w14:textId="77777777" w:rsidR="00375802" w:rsidRDefault="00375802" w:rsidP="00375802"/>
    <w:p w14:paraId="09AD28FD" w14:textId="77777777" w:rsidR="00375802" w:rsidRDefault="00375802" w:rsidP="00375802">
      <w:pPr>
        <w:pStyle w:val="Heading2"/>
      </w:pPr>
      <w:r>
        <w:t>Model Selection</w:t>
      </w:r>
    </w:p>
    <w:p w14:paraId="530A1CB2" w14:textId="77777777" w:rsidR="00375802" w:rsidRDefault="00375802" w:rsidP="00375802"/>
    <w:p w14:paraId="45FBA7A3" w14:textId="77777777" w:rsidR="00375802" w:rsidRDefault="00375802" w:rsidP="00375802">
      <w:pPr>
        <w:pStyle w:val="Heading3"/>
        <w:ind w:firstLine="720"/>
      </w:pPr>
      <w:commentRangeStart w:id="27"/>
      <w:r>
        <w:t>Type of Selection</w:t>
      </w:r>
      <w:commentRangeEnd w:id="27"/>
      <w:r w:rsidR="00683E25">
        <w:rPr>
          <w:rStyle w:val="CommentReference"/>
          <w:rFonts w:ascii="Times New Roman" w:eastAsiaTheme="minorHAnsi" w:hAnsi="Times New Roman" w:cs="Times New Roman"/>
          <w:color w:val="auto"/>
        </w:rPr>
        <w:commentReference w:id="27"/>
      </w:r>
    </w:p>
    <w:p w14:paraId="625B0349" w14:textId="68993DAE" w:rsidR="00375802" w:rsidRDefault="00375802" w:rsidP="00375802">
      <w:pPr>
        <w:ind w:left="720"/>
      </w:pPr>
      <w:r>
        <w:t xml:space="preserve">1.Model one was developed by using the forward automatic selection with a limited number of variables.  The square root transformation was used on sales prices to help with the non-normality of the distribution.  The first step PROC SGSCATTER was used to get a matrix of the numeric variables, which </w:t>
      </w:r>
      <w:r w:rsidR="00B35E23">
        <w:t>was analy</w:t>
      </w:r>
      <w:r>
        <w:t xml:space="preserve">zed to pick the variables that </w:t>
      </w:r>
      <w:r w:rsidR="00F77692">
        <w:t>demonstrated</w:t>
      </w:r>
      <w:r w:rsidR="00345532">
        <w:t xml:space="preserve"> a relationship</w:t>
      </w:r>
      <w:r>
        <w:t xml:space="preserve"> to the house</w:t>
      </w:r>
      <w:r w:rsidR="00345532">
        <w:t>’</w:t>
      </w:r>
      <w:r>
        <w:t>s sale price.  Next</w:t>
      </w:r>
      <w:r w:rsidR="00345532">
        <w:t>,</w:t>
      </w:r>
      <w:r>
        <w:t xml:space="preserve"> the categorical variables </w:t>
      </w:r>
      <w:r>
        <w:lastRenderedPageBreak/>
        <w:t xml:space="preserve">were chosen based on intuition while limiting them to no more than five, three were ultimately chosen.  Then the variables ran through PROC GLMSELECT forward selection using 5 fold cross-validation and CV as the reason for stop.  Then the numeric </w:t>
      </w:r>
      <w:commentRangeStart w:id="28"/>
      <w:r>
        <w:t>variables were run through PRC REG to check the VIF rating</w:t>
      </w:r>
      <w:commentRangeEnd w:id="28"/>
      <w:r w:rsidR="00683E25">
        <w:rPr>
          <w:rStyle w:val="CommentReference"/>
        </w:rPr>
        <w:commentReference w:id="28"/>
      </w:r>
      <w:r>
        <w:t>, which displayed no collinearity.  Then the complete model ran the training data was sent through PROC GLM to check the F-Statistic and P-value to ensure none to the slopes were statistically zero, which it all passed.  Finally, all the test data was run through PROC GLM to get the prediction results from the model.</w:t>
      </w:r>
    </w:p>
    <w:p w14:paraId="5899F703" w14:textId="77777777" w:rsidR="00375802" w:rsidRDefault="00375802" w:rsidP="00375802">
      <w:pPr>
        <w:ind w:left="720"/>
      </w:pPr>
    </w:p>
    <w:p w14:paraId="25A612B8" w14:textId="3652BE21" w:rsidR="00375802" w:rsidRDefault="00375802" w:rsidP="00375802">
      <w:pPr>
        <w:pStyle w:val="ListParagraph"/>
      </w:pPr>
      <w:r>
        <w:t>2.</w:t>
      </w:r>
      <w:r w:rsidRPr="001F5EF2">
        <w:t xml:space="preserve"> </w:t>
      </w:r>
      <w:r>
        <w:t>Model two was developed by using the LASSO automatic selection with a limited number of variables.  The square root transformation was used on sales prices to help with the non-normality of the distribution.  The model was more inclusive than model one</w:t>
      </w:r>
      <w:r w:rsidR="00345532">
        <w:t>,</w:t>
      </w:r>
      <w:r>
        <w:t xml:space="preserve"> but was run through the same process as model one, list again in this paragraph. The first step proc sgscatter was used to get a matrix of the numeric variables, which was </w:t>
      </w:r>
      <w:r w:rsidR="00345532">
        <w:t>analyzed</w:t>
      </w:r>
      <w:r>
        <w:t xml:space="preserve"> to pick the variables that looked like they were related to the houses sale price.  Next the categorical variables were chosen based on intuition while limiting them to no more than five, three were ultimately chosen.  Then the variables ran through PROC GLMSELECT forward selection using 5 fold cross-validation and CV as the reason for stop.  Then the numeric variables were run through PRC REG to check the VIF rating, which displayed no collinearity.  Then the complete model ran the training data was sent through PROC GLM to check the F-Statistic and P-value to ensure none to the slopes were statistically zero, which it all passed.  Finally, all the test data was run through PROC GLM to get the prediction results from the model.</w:t>
      </w:r>
    </w:p>
    <w:p w14:paraId="6F28F482" w14:textId="77777777" w:rsidR="00375802" w:rsidRDefault="00375802" w:rsidP="00375802"/>
    <w:p w14:paraId="11390D00" w14:textId="5A3D8A8F" w:rsidR="00375802" w:rsidRPr="00A705F1" w:rsidRDefault="00375802" w:rsidP="00375802">
      <w:pPr>
        <w:ind w:left="720"/>
      </w:pPr>
      <w:r>
        <w:t xml:space="preserve">3. Model three was selected </w:t>
      </w:r>
      <w:r w:rsidR="00AD4437">
        <w:t>using a manual technique,</w:t>
      </w:r>
      <w:r>
        <w:t xml:space="preserve"> intuition and a </w:t>
      </w:r>
      <w:r w:rsidR="00345532">
        <w:t>logarithmic transformation on the s</w:t>
      </w:r>
      <w:r>
        <w:t>ale</w:t>
      </w:r>
      <w:r w:rsidR="00345532">
        <w:t xml:space="preserve"> </w:t>
      </w:r>
      <w:r>
        <w:t>price. First, PROC REG function was used to create a model with all quantitative variables. The variance inflation factor (VIF) parameter was used to eliminate variables that showed large collinearity. Next, the resulting quantitative model was combined with a pared down number of qualitative variables. Manual backward selection was employed. Variables with non-significant coefficients were removed first and the adjusted R</w:t>
      </w:r>
      <w:r>
        <w:rPr>
          <w:vertAlign w:val="superscript"/>
        </w:rPr>
        <w:t>2</w:t>
      </w:r>
      <w:r>
        <w:t xml:space="preserve"> value was observed after each removal. Optimization was based primarily on maximizing R</w:t>
      </w:r>
      <w:r>
        <w:rPr>
          <w:vertAlign w:val="superscript"/>
        </w:rPr>
        <w:t>2</w:t>
      </w:r>
      <w:r>
        <w:t xml:space="preserve"> value and minimizing adjusted R</w:t>
      </w:r>
      <w:r>
        <w:rPr>
          <w:vertAlign w:val="superscript"/>
        </w:rPr>
        <w:t>2</w:t>
      </w:r>
      <w:r>
        <w:t xml:space="preserve"> value penalty.</w:t>
      </w:r>
    </w:p>
    <w:p w14:paraId="54B47085" w14:textId="77777777" w:rsidR="00375802" w:rsidRPr="002A1A58" w:rsidRDefault="00375802" w:rsidP="00375802">
      <w:pPr>
        <w:ind w:left="720"/>
      </w:pPr>
    </w:p>
    <w:p w14:paraId="294D8F03" w14:textId="77777777" w:rsidR="00375802" w:rsidRDefault="00375802" w:rsidP="00375802">
      <w:pPr>
        <w:pStyle w:val="Heading3"/>
        <w:ind w:firstLine="720"/>
      </w:pPr>
      <w:r>
        <w:t>Checking Assumptions</w:t>
      </w:r>
    </w:p>
    <w:p w14:paraId="1F7420C3" w14:textId="77777777" w:rsidR="00375802" w:rsidRDefault="00375802" w:rsidP="00375802"/>
    <w:p w14:paraId="451994EF" w14:textId="77777777" w:rsidR="00375802" w:rsidRDefault="00375802" w:rsidP="00375802">
      <w:r>
        <w:t xml:space="preserve">During the model building process assumptions were checked throughout the model selection. During the exploratory data analysis, the normality of sale price was checked using PROC UNIVARIATE. Sale price had a left skew and required transformation. Normality was also checked during the model building process. The histogram indicated relative normality for the final model. Also, the plot of residuals showed a relative random scatter suggesting equal variance of the error.  </w:t>
      </w:r>
      <w:commentRangeStart w:id="29"/>
      <w:commentRangeStart w:id="30"/>
      <w:r>
        <w:t xml:space="preserve">The final product of each model is shown below.  All the QQ plots look good for a simple model, the all have some deviation but nothing that would indicate an issue.  </w:t>
      </w:r>
      <w:commentRangeEnd w:id="29"/>
      <w:r w:rsidR="00683E25">
        <w:rPr>
          <w:rStyle w:val="CommentReference"/>
        </w:rPr>
        <w:commentReference w:id="29"/>
      </w:r>
      <w:commentRangeEnd w:id="30"/>
      <w:r w:rsidR="0084190A">
        <w:rPr>
          <w:rStyle w:val="CommentReference"/>
        </w:rPr>
        <w:commentReference w:id="30"/>
      </w:r>
      <w:r>
        <w:t>All the scatter plot have a nice random cloud with a few points of high leverage/high influence but nothing that will break our model.</w:t>
      </w:r>
    </w:p>
    <w:p w14:paraId="0173623B" w14:textId="77777777" w:rsidR="00375802" w:rsidRPr="005442D0" w:rsidRDefault="00375802" w:rsidP="00375802">
      <w:r>
        <w:t xml:space="preserve">                 Model 1                                     Model 2                                  Model 3</w:t>
      </w:r>
    </w:p>
    <w:p w14:paraId="740330F9" w14:textId="77777777" w:rsidR="00637E52" w:rsidRDefault="00375802" w:rsidP="00375802">
      <w:pPr>
        <w:rPr>
          <w:ins w:id="31" w:author="Lauren Darr" w:date="2017-07-16T08:24:00Z"/>
          <w:noProof/>
        </w:rPr>
      </w:pPr>
      <w:r w:rsidRPr="001F5EF2">
        <w:rPr>
          <w:noProof/>
        </w:rPr>
        <w:t xml:space="preserve"> </w:t>
      </w:r>
    </w:p>
    <w:p w14:paraId="76C62749" w14:textId="77777777" w:rsidR="00637E52" w:rsidRDefault="00375802" w:rsidP="00375802">
      <w:pPr>
        <w:rPr>
          <w:ins w:id="32" w:author="Lauren Darr" w:date="2017-07-16T08:24:00Z"/>
          <w:noProof/>
        </w:rPr>
      </w:pPr>
      <w:r>
        <w:rPr>
          <w:noProof/>
        </w:rPr>
        <w:lastRenderedPageBreak/>
        <w:drawing>
          <wp:inline distT="0" distB="0" distL="0" distR="0" wp14:anchorId="0C6252FA" wp14:editId="3315EB88">
            <wp:extent cx="1834144" cy="1209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1673" t="39630" r="8832" b="14903"/>
                    <a:stretch/>
                  </pic:blipFill>
                  <pic:spPr bwMode="auto">
                    <a:xfrm>
                      <a:off x="0" y="0"/>
                      <a:ext cx="1858972" cy="12260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r w:rsidRPr="001F5EF2">
        <w:rPr>
          <w:noProof/>
        </w:rPr>
        <w:t xml:space="preserve"> </w:t>
      </w:r>
      <w:r>
        <w:rPr>
          <w:noProof/>
        </w:rPr>
        <w:drawing>
          <wp:inline distT="0" distB="0" distL="0" distR="0" wp14:anchorId="6AF98869" wp14:editId="01F31358">
            <wp:extent cx="1903268" cy="12001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1609" t="41140" r="8760" b="15087"/>
                    <a:stretch/>
                  </pic:blipFill>
                  <pic:spPr bwMode="auto">
                    <a:xfrm>
                      <a:off x="0" y="0"/>
                      <a:ext cx="1931984" cy="1218257"/>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r>
        <w:rPr>
          <w:noProof/>
        </w:rPr>
        <w:drawing>
          <wp:inline distT="0" distB="0" distL="0" distR="0" wp14:anchorId="6539B95C" wp14:editId="7288E692">
            <wp:extent cx="1838325" cy="118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544" t="39303" r="8712" b="15630"/>
                    <a:stretch/>
                  </pic:blipFill>
                  <pic:spPr bwMode="auto">
                    <a:xfrm>
                      <a:off x="0" y="0"/>
                      <a:ext cx="1861147" cy="120133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428C16E6" w14:textId="3056389A" w:rsidR="00375802" w:rsidRDefault="00375802" w:rsidP="00375802">
      <w:pPr>
        <w:rPr>
          <w:noProof/>
        </w:rPr>
      </w:pPr>
      <w:del w:id="33" w:author="Lauren Darr" w:date="2017-07-16T08:24:00Z">
        <w:r w:rsidDel="00637E52">
          <w:delText xml:space="preserve">. </w:delText>
        </w:r>
      </w:del>
    </w:p>
    <w:p w14:paraId="0B15CCDC" w14:textId="148CD8E7" w:rsidR="00637E52" w:rsidRPr="008D6EB0" w:rsidRDefault="00637E52" w:rsidP="00637E52">
      <w:pPr>
        <w:pStyle w:val="Heading2"/>
        <w:rPr>
          <w:ins w:id="34" w:author="Lauren Darr" w:date="2017-07-16T08:23:00Z"/>
        </w:rPr>
      </w:pPr>
      <w:ins w:id="35" w:author="Lauren Darr" w:date="2017-07-16T08:23:00Z">
        <w:r>
          <w:t>Comparing Competing Models</w:t>
        </w:r>
      </w:ins>
    </w:p>
    <w:tbl>
      <w:tblPr>
        <w:tblStyle w:val="TableGrid"/>
        <w:tblW w:w="8730" w:type="dxa"/>
        <w:tblInd w:w="625" w:type="dxa"/>
        <w:tblLayout w:type="fixed"/>
        <w:tblLook w:val="04A0" w:firstRow="1" w:lastRow="0" w:firstColumn="1" w:lastColumn="0" w:noHBand="0" w:noVBand="1"/>
      </w:tblPr>
      <w:tblGrid>
        <w:gridCol w:w="2340"/>
        <w:gridCol w:w="1440"/>
        <w:gridCol w:w="1620"/>
        <w:gridCol w:w="1710"/>
        <w:gridCol w:w="1620"/>
      </w:tblGrid>
      <w:tr w:rsidR="00375802" w:rsidRPr="00D24393" w14:paraId="330F6E85" w14:textId="77777777" w:rsidTr="00AD4437">
        <w:trPr>
          <w:trHeight w:val="583"/>
        </w:trPr>
        <w:tc>
          <w:tcPr>
            <w:tcW w:w="2340" w:type="dxa"/>
          </w:tcPr>
          <w:p w14:paraId="51D02730" w14:textId="77777777" w:rsidR="00375802" w:rsidRPr="00D24393" w:rsidRDefault="00375802" w:rsidP="00AD4437">
            <w:pPr>
              <w:pStyle w:val="NormalWeb"/>
              <w:spacing w:before="192" w:beforeAutospacing="0" w:after="192" w:afterAutospacing="0"/>
              <w:rPr>
                <w:rFonts w:ascii="Helvetica Neue" w:hAnsi="Helvetica Neue"/>
                <w:b/>
                <w:color w:val="555555"/>
                <w:sz w:val="22"/>
              </w:rPr>
            </w:pPr>
            <w:r w:rsidRPr="00D24393">
              <w:rPr>
                <w:rFonts w:ascii="Helvetica Neue" w:hAnsi="Helvetica Neue"/>
                <w:b/>
                <w:color w:val="555555"/>
                <w:sz w:val="22"/>
              </w:rPr>
              <w:t>Test Set Models</w:t>
            </w:r>
          </w:p>
        </w:tc>
        <w:tc>
          <w:tcPr>
            <w:tcW w:w="1440" w:type="dxa"/>
          </w:tcPr>
          <w:p w14:paraId="397C4C3B"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R2</w:t>
            </w:r>
          </w:p>
        </w:tc>
        <w:tc>
          <w:tcPr>
            <w:tcW w:w="1620" w:type="dxa"/>
          </w:tcPr>
          <w:p w14:paraId="70854D92"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Adjusted R2</w:t>
            </w:r>
          </w:p>
        </w:tc>
        <w:tc>
          <w:tcPr>
            <w:tcW w:w="1710" w:type="dxa"/>
          </w:tcPr>
          <w:p w14:paraId="44FDC796"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PRESS</w:t>
            </w:r>
          </w:p>
        </w:tc>
        <w:tc>
          <w:tcPr>
            <w:tcW w:w="1620" w:type="dxa"/>
          </w:tcPr>
          <w:p w14:paraId="56DE8E8C"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Kaggle Score</w:t>
            </w:r>
          </w:p>
        </w:tc>
      </w:tr>
      <w:tr w:rsidR="00375802" w:rsidRPr="00D24393" w14:paraId="47272B9A" w14:textId="77777777" w:rsidTr="00AD4437">
        <w:trPr>
          <w:trHeight w:val="583"/>
        </w:trPr>
        <w:tc>
          <w:tcPr>
            <w:tcW w:w="2340" w:type="dxa"/>
          </w:tcPr>
          <w:p w14:paraId="720FC01A"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Model 1</w:t>
            </w:r>
            <w:r>
              <w:rPr>
                <w:rFonts w:ascii="Helvetica Neue" w:hAnsi="Helvetica Neue"/>
                <w:color w:val="555555"/>
                <w:sz w:val="22"/>
              </w:rPr>
              <w:t xml:space="preserve"> Forward/Square root</w:t>
            </w:r>
          </w:p>
        </w:tc>
        <w:tc>
          <w:tcPr>
            <w:tcW w:w="1440" w:type="dxa"/>
          </w:tcPr>
          <w:p w14:paraId="614992D7"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0.875822</w:t>
            </w:r>
          </w:p>
        </w:tc>
        <w:tc>
          <w:tcPr>
            <w:tcW w:w="1620" w:type="dxa"/>
          </w:tcPr>
          <w:p w14:paraId="5E932370"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NA</w:t>
            </w:r>
          </w:p>
        </w:tc>
        <w:tc>
          <w:tcPr>
            <w:tcW w:w="1710" w:type="dxa"/>
          </w:tcPr>
          <w:p w14:paraId="4DC357A7"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1492288.316</w:t>
            </w:r>
          </w:p>
        </w:tc>
        <w:tc>
          <w:tcPr>
            <w:tcW w:w="1620" w:type="dxa"/>
          </w:tcPr>
          <w:p w14:paraId="5A0684F2"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0.14070</w:t>
            </w:r>
          </w:p>
        </w:tc>
      </w:tr>
      <w:tr w:rsidR="00375802" w:rsidRPr="00D24393" w14:paraId="414C8962" w14:textId="77777777" w:rsidTr="00AD4437">
        <w:trPr>
          <w:trHeight w:val="583"/>
        </w:trPr>
        <w:tc>
          <w:tcPr>
            <w:tcW w:w="2340" w:type="dxa"/>
          </w:tcPr>
          <w:p w14:paraId="44C09E2B"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Model 2</w:t>
            </w:r>
            <w:r>
              <w:rPr>
                <w:rFonts w:ascii="Helvetica Neue" w:hAnsi="Helvetica Neue"/>
                <w:color w:val="555555"/>
                <w:sz w:val="22"/>
              </w:rPr>
              <w:t xml:space="preserve"> LASSO/Square root</w:t>
            </w:r>
          </w:p>
        </w:tc>
        <w:tc>
          <w:tcPr>
            <w:tcW w:w="1440" w:type="dxa"/>
          </w:tcPr>
          <w:p w14:paraId="2C80AEB0"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0.878173</w:t>
            </w:r>
          </w:p>
        </w:tc>
        <w:tc>
          <w:tcPr>
            <w:tcW w:w="1620" w:type="dxa"/>
          </w:tcPr>
          <w:p w14:paraId="5FBA7253"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NA</w:t>
            </w:r>
          </w:p>
        </w:tc>
        <w:tc>
          <w:tcPr>
            <w:tcW w:w="1710" w:type="dxa"/>
          </w:tcPr>
          <w:p w14:paraId="0EC0B292"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1475403.393</w:t>
            </w:r>
          </w:p>
        </w:tc>
        <w:tc>
          <w:tcPr>
            <w:tcW w:w="1620" w:type="dxa"/>
          </w:tcPr>
          <w:p w14:paraId="118F4B68"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0.13919</w:t>
            </w:r>
          </w:p>
        </w:tc>
      </w:tr>
      <w:tr w:rsidR="00375802" w:rsidRPr="00D24393" w14:paraId="5388F8D3" w14:textId="77777777" w:rsidTr="00AD4437">
        <w:trPr>
          <w:trHeight w:val="583"/>
        </w:trPr>
        <w:tc>
          <w:tcPr>
            <w:tcW w:w="2340" w:type="dxa"/>
          </w:tcPr>
          <w:p w14:paraId="303F3BB6"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Model 3</w:t>
            </w:r>
            <w:r>
              <w:rPr>
                <w:rFonts w:ascii="Helvetica Neue" w:hAnsi="Helvetica Neue"/>
                <w:color w:val="555555"/>
                <w:sz w:val="22"/>
              </w:rPr>
              <w:t xml:space="preserve"> Manual/log</w:t>
            </w:r>
          </w:p>
        </w:tc>
        <w:tc>
          <w:tcPr>
            <w:tcW w:w="1440" w:type="dxa"/>
          </w:tcPr>
          <w:p w14:paraId="04E2770F"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0.883353</w:t>
            </w:r>
          </w:p>
        </w:tc>
        <w:tc>
          <w:tcPr>
            <w:tcW w:w="1620" w:type="dxa"/>
          </w:tcPr>
          <w:p w14:paraId="7EFE27ED"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0.879</w:t>
            </w:r>
          </w:p>
        </w:tc>
        <w:tc>
          <w:tcPr>
            <w:tcW w:w="1710" w:type="dxa"/>
          </w:tcPr>
          <w:p w14:paraId="774EB91D"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31.29747974</w:t>
            </w:r>
          </w:p>
        </w:tc>
        <w:tc>
          <w:tcPr>
            <w:tcW w:w="1620" w:type="dxa"/>
          </w:tcPr>
          <w:p w14:paraId="22207DDB"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0.14831</w:t>
            </w:r>
          </w:p>
        </w:tc>
      </w:tr>
    </w:tbl>
    <w:p w14:paraId="48BE8E51" w14:textId="58F20383" w:rsidR="00375802" w:rsidRDefault="00375802" w:rsidP="00375802">
      <w:r>
        <w:t>The second model is chosen as the model used for interpretation purposes because of the high R-square, the low PRESS score and the lowest Kaggle score.  Model three has the highest R-square and the lowest PRESS score but for some reason has the highest Kaggle score making it the most unpredictive model.</w:t>
      </w:r>
    </w:p>
    <w:p w14:paraId="577DA29D" w14:textId="77777777" w:rsidR="00B35E23" w:rsidRDefault="00B35E23" w:rsidP="00375802"/>
    <w:p w14:paraId="6A2906F9" w14:textId="2D9F2D92" w:rsidR="00375802" w:rsidRPr="008D6EB0" w:rsidRDefault="00375802" w:rsidP="00B35E23">
      <w:pPr>
        <w:pStyle w:val="Heading2"/>
      </w:pPr>
      <w:r>
        <w:t>Parameter Interpretation</w:t>
      </w:r>
    </w:p>
    <w:p w14:paraId="42FD682E" w14:textId="74C9F229" w:rsidR="00375802" w:rsidRDefault="00375802" w:rsidP="00375802">
      <w:r>
        <w:t xml:space="preserve">The sale price prediction is based on many factors, we limited the number of factors for our </w:t>
      </w:r>
      <w:commentRangeStart w:id="36"/>
      <w:commentRangeStart w:id="37"/>
      <w:r>
        <w:t>simple model to neighborhood and house type plus 10 different numeric factors with the results being the square root of the sale price</w:t>
      </w:r>
      <w:commentRangeEnd w:id="36"/>
      <w:r w:rsidR="001655D5">
        <w:rPr>
          <w:rStyle w:val="CommentReference"/>
        </w:rPr>
        <w:commentReference w:id="36"/>
      </w:r>
      <w:commentRangeEnd w:id="37"/>
      <w:r w:rsidR="005375AE">
        <w:rPr>
          <w:rStyle w:val="CommentReference"/>
        </w:rPr>
        <w:commentReference w:id="37"/>
      </w:r>
      <w:r>
        <w:t xml:space="preserve">.  </w:t>
      </w:r>
      <w:ins w:id="38" w:author="scottdagreat@yahoo.com" w:date="2017-07-03T14:44:00Z">
        <w:r w:rsidR="008308E9">
          <w:t xml:space="preserve">The predicted sale price is therefore the predicted value of the model squared. </w:t>
        </w:r>
      </w:ins>
      <w:ins w:id="39" w:author="scottdagreat@yahoo.com" w:date="2017-07-03T14:33:00Z">
        <w:r w:rsidR="0084190A">
          <w:t xml:space="preserve">The model equations is as described.  The predicted square root </w:t>
        </w:r>
      </w:ins>
      <w:ins w:id="40" w:author="scottdagreat@yahoo.com" w:date="2017-07-03T14:34:00Z">
        <w:r w:rsidR="0084190A">
          <w:t>(</w:t>
        </w:r>
      </w:ins>
      <w:ins w:id="41" w:author="scottdagreat@yahoo.com" w:date="2017-07-03T14:33:00Z">
        <w:r w:rsidR="0084190A">
          <w:t>sales price</w:t>
        </w:r>
      </w:ins>
      <w:ins w:id="42" w:author="scottdagreat@yahoo.com" w:date="2017-07-03T14:34:00Z">
        <w:r w:rsidR="0084190A">
          <w:t>)</w:t>
        </w:r>
      </w:ins>
      <w:ins w:id="43" w:author="scottdagreat@yahoo.com" w:date="2017-07-03T14:33:00Z">
        <w:r w:rsidR="0084190A">
          <w:t xml:space="preserve"> =</w:t>
        </w:r>
      </w:ins>
      <w:ins w:id="44" w:author="scottdagreat@yahoo.com" w:date="2017-07-03T14:34:00Z">
        <w:r w:rsidR="0084190A">
          <w:t xml:space="preserve"> -1169.38 +15.20(OverallQual) +</w:t>
        </w:r>
      </w:ins>
      <w:ins w:id="45" w:author="scottdagreat@yahoo.com" w:date="2017-07-03T14:35:00Z">
        <w:r w:rsidR="0084190A">
          <w:t xml:space="preserve"> 0.053(grLivArea) + 14.85(BsmtFullBath</w:t>
        </w:r>
      </w:ins>
      <w:ins w:id="46" w:author="scottdagreat@yahoo.com" w:date="2017-07-03T14:36:00Z">
        <w:r w:rsidR="0084190A">
          <w:t xml:space="preserve">) + </w:t>
        </w:r>
        <w:r w:rsidR="008308E9">
          <w:t>13.26</w:t>
        </w:r>
        <w:r w:rsidR="0084190A">
          <w:t>(GarageCars) +</w:t>
        </w:r>
        <w:r w:rsidR="008308E9">
          <w:t xml:space="preserve"> 8.48</w:t>
        </w:r>
        <w:r w:rsidR="0084190A">
          <w:t>(OVerallCond) +</w:t>
        </w:r>
        <w:r w:rsidR="008308E9">
          <w:t xml:space="preserve"> 0.015(TotBsmtSF) + 0.51(YearBlt) +0.00043(LotArea)</w:t>
        </w:r>
      </w:ins>
      <w:ins w:id="47" w:author="scottdagreat@yahoo.com" w:date="2017-07-03T14:37:00Z">
        <w:r w:rsidR="008308E9">
          <w:t xml:space="preserve"> + 0.16(YearRemodAdd)</w:t>
        </w:r>
      </w:ins>
      <w:ins w:id="48" w:author="scottdagreat@yahoo.com" w:date="2017-07-03T14:38:00Z">
        <w:r w:rsidR="008308E9">
          <w:t xml:space="preserve"> + 27.79 (BldgType 1Fam) + 20.68(BldgType2fmCon) + 6.69(BldgType Duplex) </w:t>
        </w:r>
      </w:ins>
      <w:ins w:id="49" w:author="scottdagreat@yahoo.com" w:date="2017-07-03T14:39:00Z">
        <w:r w:rsidR="008308E9">
          <w:t>–</w:t>
        </w:r>
      </w:ins>
      <w:ins w:id="50" w:author="scottdagreat@yahoo.com" w:date="2017-07-03T14:38:00Z">
        <w:r w:rsidR="008308E9">
          <w:t xml:space="preserve"> 19.</w:t>
        </w:r>
      </w:ins>
      <w:ins w:id="51" w:author="scottdagreat@yahoo.com" w:date="2017-07-03T14:39:00Z">
        <w:r w:rsidR="008308E9">
          <w:t xml:space="preserve">33(BldgType Twnhs) -15.85(Blmngtn) </w:t>
        </w:r>
      </w:ins>
      <w:ins w:id="52" w:author="scottdagreat@yahoo.com" w:date="2017-07-03T14:40:00Z">
        <w:r w:rsidR="008308E9">
          <w:t>–</w:t>
        </w:r>
      </w:ins>
      <w:ins w:id="53" w:author="scottdagreat@yahoo.com" w:date="2017-07-03T14:39:00Z">
        <w:r w:rsidR="008308E9">
          <w:t xml:space="preserve"> 35.</w:t>
        </w:r>
      </w:ins>
      <w:ins w:id="54" w:author="scottdagreat@yahoo.com" w:date="2017-07-03T14:40:00Z">
        <w:r w:rsidR="008308E9">
          <w:t xml:space="preserve">83 (Blueste) – 32.70(BrDale) </w:t>
        </w:r>
      </w:ins>
      <w:ins w:id="55" w:author="scottdagreat@yahoo.com" w:date="2017-07-03T14:41:00Z">
        <w:r w:rsidR="008308E9">
          <w:t>–</w:t>
        </w:r>
      </w:ins>
      <w:ins w:id="56" w:author="scottdagreat@yahoo.com" w:date="2017-07-03T14:40:00Z">
        <w:r w:rsidR="008308E9">
          <w:t xml:space="preserve"> 34.</w:t>
        </w:r>
      </w:ins>
      <w:ins w:id="57" w:author="scottdagreat@yahoo.com" w:date="2017-07-03T14:41:00Z">
        <w:r w:rsidR="008308E9">
          <w:t xml:space="preserve">36(BrkSide) -16.53(ClearCr) -31.98(CollgCr) -1.8(Crawford) -47.61(Edwards) </w:t>
        </w:r>
      </w:ins>
      <w:ins w:id="58" w:author="scottdagreat@yahoo.com" w:date="2017-07-03T14:42:00Z">
        <w:r w:rsidR="008308E9">
          <w:t>–</w:t>
        </w:r>
      </w:ins>
      <w:ins w:id="59" w:author="scottdagreat@yahoo.com" w:date="2017-07-03T14:41:00Z">
        <w:r w:rsidR="008308E9">
          <w:t xml:space="preserve"> 37.</w:t>
        </w:r>
      </w:ins>
      <w:ins w:id="60" w:author="scottdagreat@yahoo.com" w:date="2017-07-03T14:42:00Z">
        <w:r w:rsidR="008308E9">
          <w:t xml:space="preserve">51(Gilbert) – 51.73(IDOTTR) – 33.56 </w:t>
        </w:r>
      </w:ins>
      <w:ins w:id="61" w:author="scottdagreat@yahoo.com" w:date="2017-07-03T14:43:00Z">
        <w:r w:rsidR="008308E9">
          <w:t>(</w:t>
        </w:r>
      </w:ins>
      <w:ins w:id="62" w:author="scottdagreat@yahoo.com" w:date="2017-07-03T14:42:00Z">
        <w:r w:rsidR="008308E9">
          <w:t>MeadowV)</w:t>
        </w:r>
      </w:ins>
      <w:ins w:id="63" w:author="scottdagreat@yahoo.com" w:date="2017-07-03T14:43:00Z">
        <w:r w:rsidR="008308E9">
          <w:t xml:space="preserve"> – 40.77(Mitchel) – 37.20 (Names) + 5.91 (NoRidge) + 22.70 Nridght) </w:t>
        </w:r>
      </w:ins>
      <w:ins w:id="64" w:author="scottdagreat@yahoo.com" w:date="2017-07-03T14:44:00Z">
        <w:r w:rsidR="008308E9">
          <w:t>–</w:t>
        </w:r>
      </w:ins>
      <w:ins w:id="65" w:author="scottdagreat@yahoo.com" w:date="2017-07-03T14:43:00Z">
        <w:r w:rsidR="008308E9">
          <w:t xml:space="preserve"> 50.</w:t>
        </w:r>
      </w:ins>
      <w:ins w:id="66" w:author="scottdagreat@yahoo.com" w:date="2017-07-03T14:44:00Z">
        <w:r w:rsidR="008308E9">
          <w:t xml:space="preserve">83(OldTown) </w:t>
        </w:r>
      </w:ins>
      <w:ins w:id="67" w:author="scottdagreat@yahoo.com" w:date="2017-07-03T14:45:00Z">
        <w:r w:rsidR="008308E9">
          <w:t xml:space="preserve">– 40.57(Sawyer) </w:t>
        </w:r>
      </w:ins>
      <w:ins w:id="68" w:author="scottdagreat@yahoo.com" w:date="2017-07-03T14:46:00Z">
        <w:r w:rsidR="008308E9">
          <w:t>–</w:t>
        </w:r>
      </w:ins>
      <w:ins w:id="69" w:author="scottdagreat@yahoo.com" w:date="2017-07-03T14:45:00Z">
        <w:r w:rsidR="008308E9">
          <w:t xml:space="preserve"> </w:t>
        </w:r>
      </w:ins>
      <w:ins w:id="70" w:author="scottdagreat@yahoo.com" w:date="2017-07-03T14:46:00Z">
        <w:r w:rsidR="008308E9">
          <w:t>35.43(SawyerW) – 12.46(Somerset) + 29.17(StoneBr)</w:t>
        </w:r>
      </w:ins>
      <w:ins w:id="71" w:author="scottdagreat@yahoo.com" w:date="2017-07-03T14:47:00Z">
        <w:r w:rsidR="008308E9">
          <w:t xml:space="preserve"> – 21.11(Timber)</w:t>
        </w:r>
      </w:ins>
      <w:del w:id="72" w:author="scottdagreat@yahoo.com" w:date="2017-07-03T14:44:00Z">
        <w:r w:rsidR="000815D4" w:rsidDel="008308E9">
          <w:delText>The predicted sale price is therefore the predicted value of the model squared</w:delText>
        </w:r>
      </w:del>
      <w:r w:rsidR="000815D4">
        <w:t>.</w:t>
      </w:r>
      <w:r>
        <w:t xml:space="preserve"> The base (intercept) of the square root of the sale price is $-1169, this may seem odd</w:t>
      </w:r>
      <w:r w:rsidR="000815D4">
        <w:t>, but this holding all other variables at zero. The reference</w:t>
      </w:r>
      <w:r>
        <w:t xml:space="preserve"> neighborhood is Veeneker</w:t>
      </w:r>
      <w:r w:rsidR="000815D4">
        <w:t xml:space="preserve"> (the</w:t>
      </w:r>
      <w:r>
        <w:t xml:space="preserve"> neighborhood that all other neighborhoods are compared against) with nothing changing for that neighborhood with all other factors held the same.  The square root of the home sale price for house based on the neighborhood are $-15.84 for Bloomington Heights, $-35.84 for Bluestem, $-30.70 for Brairdale, $-34.36 for Brookside, $-16.54 for Clear Creek, $-31.99 for College Creek, $-1.81 for Crawford, $ -47.61 for Edwards, $-37.51 for Gilbert, -51.73 for Iowa DOT and RR, $-33.56 for Meadow </w:t>
      </w:r>
      <w:r>
        <w:lastRenderedPageBreak/>
        <w:t>village, -40.77 for Mitchell, $-37.20 for North Ames, $-17.76 for Northpark Villa, -40.67 for Northwest Ames, $5.92 for Northridge, $22.70 for Northridge Heights, $-50.83 for Old Town, $-40.15 for South &amp; West of Iowa State University, -$40.57 for Sawyer, $-35.42 for Sawyer West, $-12.47 for Somerset, $29.17 for Stone Brook, and $-21.11 for Timerland holding all other factor constant.</w:t>
      </w:r>
    </w:p>
    <w:p w14:paraId="01783A9A" w14:textId="77777777" w:rsidR="000815D4" w:rsidRDefault="000815D4" w:rsidP="00375802"/>
    <w:p w14:paraId="0E9291DE" w14:textId="01C6C8D7" w:rsidR="00375802" w:rsidRDefault="00375802" w:rsidP="00375802">
      <w:r>
        <w:t>Next</w:t>
      </w:r>
      <w:r w:rsidR="000815D4">
        <w:t>,</w:t>
      </w:r>
      <w:r>
        <w:t xml:space="preserve"> the type of structure </w:t>
      </w:r>
      <w:r w:rsidR="00637BE5">
        <w:t xml:space="preserve">variable </w:t>
      </w:r>
      <w:r>
        <w:t>plays a part in the prediction of the square root o</w:t>
      </w:r>
      <w:r w:rsidR="00637BE5">
        <w:t>f the home sale price. The reference</w:t>
      </w:r>
      <w:r>
        <w:t xml:space="preserve"> structure type is Townhouse end unit causing no change in the house price.  The square root for the home price based on structure type is $20.79 for single family, $20.69 for a two-family conversion, $6.70 for a duplex, and $-19.33 for a Townhouse inside unit holding all other factors constant.  </w:t>
      </w:r>
      <w:bookmarkStart w:id="73" w:name="_Hlk484862163"/>
      <w:r>
        <w:t>The square root of predicted home sale price increase by $1 for every 0.51 years based upon the year built holding all other factors constant.  The square root of predicted home sale price increase by $15.20 for every for every level of the overall quality of the home on a 10-point scale, holding all other factors constant.</w:t>
      </w:r>
      <w:bookmarkEnd w:id="73"/>
      <w:r>
        <w:t xml:space="preserve">  </w:t>
      </w:r>
      <w:bookmarkStart w:id="74" w:name="_Hlk484862550"/>
      <w:r>
        <w:t xml:space="preserve">The square root of predicted home sale price increase by $0.05 for every square foot of above ground living space, holding all other factors constant.  </w:t>
      </w:r>
      <w:bookmarkEnd w:id="74"/>
      <w:r>
        <w:t>The square root of predicted home sale price increase by $14.85 for each additional full bathroom in basement, holding all other factors constant.  The square root of predicted home sale price increase by $13.29 for car the garage can hold, holding all other factors constant. The square root of predicted home sale price increase by $8.48 for every for every level of the overall condition of the home on a 10-point scale, holding all other factors constant.  The square root of predicted home sale price increase by $0.02 for every square foot in the basement, holding all other factors constant.  The square root of predicted home sale price increase by $0.51 for the year in which the house was built, holding all other factor constant. The square root of predicted home sale price increase by $0.0004 for every square foot of lot space the home sits upon, holding all other factors constant.  The square root of predicted home sale price increase by $0.16 for the year in which the home was remodeled, holdi</w:t>
      </w:r>
      <w:r w:rsidR="00B478C1">
        <w:t xml:space="preserve">ng all other factors constant. </w:t>
      </w:r>
    </w:p>
    <w:p w14:paraId="42139468" w14:textId="1ACF55A5" w:rsidR="00B478C1" w:rsidRDefault="00B478C1" w:rsidP="00375802">
      <w:pPr>
        <w:rPr>
          <w:ins w:id="75" w:author="scottdagreat@yahoo.com" w:date="2017-07-03T14:50:00Z"/>
        </w:rPr>
      </w:pPr>
    </w:p>
    <w:tbl>
      <w:tblPr>
        <w:tblW w:w="0" w:type="auto"/>
        <w:tblCellSpacing w:w="15" w:type="dxa"/>
        <w:tblCellMar>
          <w:top w:w="15" w:type="dxa"/>
          <w:left w:w="15" w:type="dxa"/>
          <w:bottom w:w="15" w:type="dxa"/>
          <w:right w:w="15" w:type="dxa"/>
        </w:tblCellMar>
        <w:tblLook w:val="04A0" w:firstRow="1" w:lastRow="0" w:firstColumn="1" w:lastColumn="0" w:noHBand="0" w:noVBand="1"/>
        <w:tblPrChange w:id="76" w:author="scottdagreat@yahoo.com" w:date="2017-07-03T14:51:00Z">
          <w:tblPr>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2656"/>
        <w:gridCol w:w="66"/>
        <w:gridCol w:w="66"/>
        <w:gridCol w:w="66"/>
        <w:gridCol w:w="2337"/>
        <w:gridCol w:w="30"/>
        <w:gridCol w:w="1130"/>
        <w:gridCol w:w="580"/>
        <w:gridCol w:w="30"/>
        <w:gridCol w:w="640"/>
        <w:gridCol w:w="655"/>
        <w:tblGridChange w:id="77">
          <w:tblGrid>
            <w:gridCol w:w="1818"/>
            <w:gridCol w:w="838"/>
            <w:gridCol w:w="66"/>
            <w:gridCol w:w="66"/>
            <w:gridCol w:w="66"/>
            <w:gridCol w:w="364"/>
            <w:gridCol w:w="800"/>
            <w:gridCol w:w="1173"/>
            <w:gridCol w:w="30"/>
            <w:gridCol w:w="117"/>
            <w:gridCol w:w="1013"/>
            <w:gridCol w:w="404"/>
            <w:gridCol w:w="176"/>
            <w:gridCol w:w="30"/>
            <w:gridCol w:w="1295"/>
          </w:tblGrid>
        </w:tblGridChange>
      </w:tblGrid>
      <w:tr w:rsidR="005375AE" w:rsidRPr="005375AE" w14:paraId="1A966910" w14:textId="77777777" w:rsidTr="005375AE">
        <w:trPr>
          <w:gridAfter w:val="1"/>
          <w:tblHeader/>
          <w:tblCellSpacing w:w="15" w:type="dxa"/>
          <w:ins w:id="78" w:author="scottdagreat@yahoo.com" w:date="2017-07-03T14:50:00Z"/>
          <w:trPrChange w:id="79" w:author="scottdagreat@yahoo.com" w:date="2017-07-03T14:51:00Z">
            <w:trPr>
              <w:gridAfter w:val="1"/>
              <w:tblHeader/>
              <w:tblCellSpacing w:w="15" w:type="dxa"/>
            </w:trPr>
          </w:trPrChange>
        </w:trPr>
        <w:tc>
          <w:tcPr>
            <w:tcW w:w="0" w:type="auto"/>
            <w:vAlign w:val="center"/>
            <w:hideMark/>
            <w:tcPrChange w:id="80" w:author="scottdagreat@yahoo.com" w:date="2017-07-03T14:51:00Z">
              <w:tcPr>
                <w:tcW w:w="0" w:type="auto"/>
                <w:vAlign w:val="center"/>
                <w:hideMark/>
              </w:tcPr>
            </w:tcPrChange>
          </w:tcPr>
          <w:p w14:paraId="3C98966C" w14:textId="77777777" w:rsidR="005375AE" w:rsidRPr="005375AE" w:rsidRDefault="005375AE" w:rsidP="005375AE">
            <w:pPr>
              <w:jc w:val="center"/>
              <w:rPr>
                <w:ins w:id="81" w:author="scottdagreat@yahoo.com" w:date="2017-07-03T14:50:00Z"/>
                <w:rFonts w:eastAsia="Times New Roman"/>
                <w:b/>
                <w:bCs/>
              </w:rPr>
            </w:pPr>
            <w:ins w:id="82" w:author="scottdagreat@yahoo.com" w:date="2017-07-03T14:50:00Z">
              <w:r w:rsidRPr="005375AE">
                <w:rPr>
                  <w:rFonts w:eastAsia="Times New Roman"/>
                  <w:b/>
                  <w:bCs/>
                </w:rPr>
                <w:t> </w:t>
              </w:r>
            </w:ins>
          </w:p>
        </w:tc>
        <w:tc>
          <w:tcPr>
            <w:tcW w:w="0" w:type="auto"/>
            <w:vAlign w:val="center"/>
            <w:tcPrChange w:id="83" w:author="scottdagreat@yahoo.com" w:date="2017-07-03T14:51:00Z">
              <w:tcPr>
                <w:tcW w:w="0" w:type="auto"/>
                <w:gridSpan w:val="5"/>
                <w:vAlign w:val="center"/>
              </w:tcPr>
            </w:tcPrChange>
          </w:tcPr>
          <w:p w14:paraId="44CF704C" w14:textId="6942DC34" w:rsidR="005375AE" w:rsidRPr="005375AE" w:rsidRDefault="005375AE" w:rsidP="005375AE">
            <w:pPr>
              <w:jc w:val="center"/>
              <w:rPr>
                <w:ins w:id="84" w:author="scottdagreat@yahoo.com" w:date="2017-07-03T14:50:00Z"/>
                <w:rFonts w:eastAsia="Times New Roman"/>
                <w:b/>
                <w:bCs/>
              </w:rPr>
            </w:pPr>
          </w:p>
        </w:tc>
        <w:tc>
          <w:tcPr>
            <w:tcW w:w="0" w:type="auto"/>
            <w:vAlign w:val="center"/>
            <w:tcPrChange w:id="85" w:author="scottdagreat@yahoo.com" w:date="2017-07-03T14:51:00Z">
              <w:tcPr>
                <w:tcW w:w="0" w:type="auto"/>
                <w:vAlign w:val="center"/>
              </w:tcPr>
            </w:tcPrChange>
          </w:tcPr>
          <w:p w14:paraId="6513E85A" w14:textId="5F7D6970" w:rsidR="005375AE" w:rsidRPr="005375AE" w:rsidRDefault="005375AE" w:rsidP="005375AE">
            <w:pPr>
              <w:jc w:val="center"/>
              <w:rPr>
                <w:ins w:id="86" w:author="scottdagreat@yahoo.com" w:date="2017-07-03T14:50:00Z"/>
                <w:rFonts w:eastAsia="Times New Roman"/>
                <w:b/>
                <w:bCs/>
              </w:rPr>
            </w:pPr>
          </w:p>
        </w:tc>
        <w:tc>
          <w:tcPr>
            <w:tcW w:w="0" w:type="auto"/>
            <w:vAlign w:val="center"/>
            <w:tcPrChange w:id="87" w:author="scottdagreat@yahoo.com" w:date="2017-07-03T14:51:00Z">
              <w:tcPr>
                <w:tcW w:w="0" w:type="auto"/>
                <w:gridSpan w:val="3"/>
                <w:vAlign w:val="center"/>
              </w:tcPr>
            </w:tcPrChange>
          </w:tcPr>
          <w:p w14:paraId="47C5AF3E" w14:textId="5E3CD9D3" w:rsidR="005375AE" w:rsidRPr="005375AE" w:rsidRDefault="005375AE" w:rsidP="005375AE">
            <w:pPr>
              <w:jc w:val="center"/>
              <w:rPr>
                <w:ins w:id="88" w:author="scottdagreat@yahoo.com" w:date="2017-07-03T14:50:00Z"/>
                <w:rFonts w:eastAsia="Times New Roman"/>
                <w:b/>
                <w:bCs/>
              </w:rPr>
            </w:pPr>
          </w:p>
        </w:tc>
        <w:tc>
          <w:tcPr>
            <w:tcW w:w="0" w:type="auto"/>
            <w:gridSpan w:val="6"/>
            <w:vAlign w:val="center"/>
            <w:hideMark/>
            <w:tcPrChange w:id="89" w:author="scottdagreat@yahoo.com" w:date="2017-07-03T14:51:00Z">
              <w:tcPr>
                <w:tcW w:w="0" w:type="auto"/>
                <w:gridSpan w:val="2"/>
                <w:vAlign w:val="center"/>
                <w:hideMark/>
              </w:tcPr>
            </w:tcPrChange>
          </w:tcPr>
          <w:p w14:paraId="05E0C29B" w14:textId="77777777" w:rsidR="005375AE" w:rsidRPr="005375AE" w:rsidRDefault="005375AE" w:rsidP="005375AE">
            <w:pPr>
              <w:jc w:val="center"/>
              <w:rPr>
                <w:ins w:id="90" w:author="scottdagreat@yahoo.com" w:date="2017-07-03T14:50:00Z"/>
                <w:rFonts w:eastAsia="Times New Roman"/>
                <w:b/>
                <w:bCs/>
              </w:rPr>
            </w:pPr>
            <w:ins w:id="91" w:author="scottdagreat@yahoo.com" w:date="2017-07-03T14:50:00Z">
              <w:r w:rsidRPr="005375AE">
                <w:rPr>
                  <w:rFonts w:eastAsia="Times New Roman"/>
                  <w:b/>
                  <w:bCs/>
                </w:rPr>
                <w:t>95% Confidence Limits</w:t>
              </w:r>
            </w:ins>
          </w:p>
        </w:tc>
      </w:tr>
      <w:tr w:rsidR="005375AE" w:rsidRPr="005375AE" w14:paraId="2E9030CF" w14:textId="77777777" w:rsidTr="005375AE">
        <w:trPr>
          <w:tblCellSpacing w:w="15" w:type="dxa"/>
          <w:ins w:id="92" w:author="scottdagreat@yahoo.com" w:date="2017-07-03T14:50:00Z"/>
        </w:trPr>
        <w:tc>
          <w:tcPr>
            <w:tcW w:w="0" w:type="auto"/>
            <w:vAlign w:val="center"/>
            <w:hideMark/>
          </w:tcPr>
          <w:p w14:paraId="1749397F" w14:textId="77777777" w:rsidR="005375AE" w:rsidRPr="005375AE" w:rsidRDefault="005375AE" w:rsidP="005375AE">
            <w:pPr>
              <w:jc w:val="center"/>
              <w:rPr>
                <w:ins w:id="93" w:author="scottdagreat@yahoo.com" w:date="2017-07-03T14:50:00Z"/>
                <w:rFonts w:eastAsia="Times New Roman"/>
                <w:b/>
                <w:bCs/>
              </w:rPr>
            </w:pPr>
            <w:ins w:id="94" w:author="scottdagreat@yahoo.com" w:date="2017-07-03T14:50:00Z">
              <w:r w:rsidRPr="005375AE">
                <w:rPr>
                  <w:rFonts w:eastAsia="Times New Roman"/>
                  <w:b/>
                  <w:bCs/>
                </w:rPr>
                <w:t>Intercept</w:t>
              </w:r>
            </w:ins>
          </w:p>
        </w:tc>
        <w:tc>
          <w:tcPr>
            <w:tcW w:w="0" w:type="auto"/>
            <w:noWrap/>
            <w:vAlign w:val="center"/>
          </w:tcPr>
          <w:p w14:paraId="6F2F76D4" w14:textId="66E81133" w:rsidR="005375AE" w:rsidRPr="005375AE" w:rsidRDefault="005375AE" w:rsidP="005375AE">
            <w:pPr>
              <w:rPr>
                <w:ins w:id="95" w:author="scottdagreat@yahoo.com" w:date="2017-07-03T14:50:00Z"/>
                <w:rFonts w:eastAsia="Times New Roman"/>
              </w:rPr>
            </w:pPr>
          </w:p>
        </w:tc>
        <w:tc>
          <w:tcPr>
            <w:tcW w:w="0" w:type="auto"/>
            <w:vAlign w:val="center"/>
          </w:tcPr>
          <w:p w14:paraId="0AEE9DFA" w14:textId="2D350AB2" w:rsidR="005375AE" w:rsidRPr="005375AE" w:rsidRDefault="005375AE" w:rsidP="005375AE">
            <w:pPr>
              <w:rPr>
                <w:ins w:id="96" w:author="scottdagreat@yahoo.com" w:date="2017-07-03T14:50:00Z"/>
                <w:rFonts w:eastAsia="Times New Roman"/>
              </w:rPr>
            </w:pPr>
          </w:p>
        </w:tc>
        <w:tc>
          <w:tcPr>
            <w:tcW w:w="0" w:type="auto"/>
            <w:vAlign w:val="center"/>
          </w:tcPr>
          <w:p w14:paraId="7F2F3624" w14:textId="4506B405" w:rsidR="005375AE" w:rsidRPr="005375AE" w:rsidRDefault="005375AE" w:rsidP="005375AE">
            <w:pPr>
              <w:rPr>
                <w:ins w:id="97" w:author="scottdagreat@yahoo.com" w:date="2017-07-03T14:50:00Z"/>
                <w:rFonts w:eastAsia="Times New Roman"/>
              </w:rPr>
            </w:pPr>
          </w:p>
        </w:tc>
        <w:tc>
          <w:tcPr>
            <w:tcW w:w="0" w:type="auto"/>
            <w:gridSpan w:val="5"/>
            <w:noWrap/>
            <w:vAlign w:val="center"/>
            <w:hideMark/>
          </w:tcPr>
          <w:p w14:paraId="072483CB" w14:textId="77777777" w:rsidR="005375AE" w:rsidRPr="005375AE" w:rsidRDefault="005375AE" w:rsidP="005375AE">
            <w:pPr>
              <w:rPr>
                <w:ins w:id="98" w:author="scottdagreat@yahoo.com" w:date="2017-07-03T14:50:00Z"/>
                <w:rFonts w:eastAsia="Times New Roman"/>
              </w:rPr>
            </w:pPr>
            <w:ins w:id="99" w:author="scottdagreat@yahoo.com" w:date="2017-07-03T14:50:00Z">
              <w:r w:rsidRPr="005375AE">
                <w:rPr>
                  <w:rFonts w:eastAsia="Times New Roman"/>
                </w:rPr>
                <w:t>-1451.245493</w:t>
              </w:r>
            </w:ins>
          </w:p>
        </w:tc>
        <w:tc>
          <w:tcPr>
            <w:tcW w:w="0" w:type="auto"/>
            <w:gridSpan w:val="2"/>
            <w:noWrap/>
            <w:vAlign w:val="center"/>
            <w:hideMark/>
          </w:tcPr>
          <w:p w14:paraId="1EE0BBC5" w14:textId="77777777" w:rsidR="005375AE" w:rsidRPr="005375AE" w:rsidRDefault="005375AE" w:rsidP="005375AE">
            <w:pPr>
              <w:rPr>
                <w:ins w:id="100" w:author="scottdagreat@yahoo.com" w:date="2017-07-03T14:50:00Z"/>
                <w:rFonts w:eastAsia="Times New Roman"/>
              </w:rPr>
            </w:pPr>
            <w:ins w:id="101" w:author="scottdagreat@yahoo.com" w:date="2017-07-03T14:50:00Z">
              <w:r w:rsidRPr="005375AE">
                <w:rPr>
                  <w:rFonts w:eastAsia="Times New Roman"/>
                </w:rPr>
                <w:t>-887.522872</w:t>
              </w:r>
            </w:ins>
          </w:p>
        </w:tc>
      </w:tr>
      <w:tr w:rsidR="005375AE" w:rsidRPr="005375AE" w14:paraId="0F9F5DFB" w14:textId="77777777" w:rsidTr="005375AE">
        <w:trPr>
          <w:tblCellSpacing w:w="15" w:type="dxa"/>
          <w:ins w:id="102" w:author="scottdagreat@yahoo.com" w:date="2017-07-03T14:50:00Z"/>
        </w:trPr>
        <w:tc>
          <w:tcPr>
            <w:tcW w:w="0" w:type="auto"/>
            <w:vAlign w:val="center"/>
            <w:hideMark/>
          </w:tcPr>
          <w:p w14:paraId="6CAD5089" w14:textId="77777777" w:rsidR="005375AE" w:rsidRPr="005375AE" w:rsidRDefault="005375AE" w:rsidP="005375AE">
            <w:pPr>
              <w:jc w:val="center"/>
              <w:rPr>
                <w:ins w:id="103" w:author="scottdagreat@yahoo.com" w:date="2017-07-03T14:50:00Z"/>
                <w:rFonts w:eastAsia="Times New Roman"/>
                <w:b/>
                <w:bCs/>
              </w:rPr>
            </w:pPr>
            <w:ins w:id="104" w:author="scottdagreat@yahoo.com" w:date="2017-07-03T14:50:00Z">
              <w:r w:rsidRPr="005375AE">
                <w:rPr>
                  <w:rFonts w:eastAsia="Times New Roman"/>
                  <w:b/>
                  <w:bCs/>
                </w:rPr>
                <w:t>OverallQual</w:t>
              </w:r>
            </w:ins>
          </w:p>
        </w:tc>
        <w:tc>
          <w:tcPr>
            <w:tcW w:w="0" w:type="auto"/>
            <w:vAlign w:val="center"/>
          </w:tcPr>
          <w:p w14:paraId="4FF781B8" w14:textId="24F85F36" w:rsidR="005375AE" w:rsidRPr="005375AE" w:rsidRDefault="005375AE" w:rsidP="005375AE">
            <w:pPr>
              <w:rPr>
                <w:ins w:id="105" w:author="scottdagreat@yahoo.com" w:date="2017-07-03T14:50:00Z"/>
                <w:rFonts w:eastAsia="Times New Roman"/>
              </w:rPr>
            </w:pPr>
          </w:p>
        </w:tc>
        <w:tc>
          <w:tcPr>
            <w:tcW w:w="0" w:type="auto"/>
            <w:vAlign w:val="center"/>
          </w:tcPr>
          <w:p w14:paraId="653843B0" w14:textId="4DB7F32A" w:rsidR="005375AE" w:rsidRPr="005375AE" w:rsidRDefault="005375AE" w:rsidP="005375AE">
            <w:pPr>
              <w:rPr>
                <w:ins w:id="106" w:author="scottdagreat@yahoo.com" w:date="2017-07-03T14:50:00Z"/>
                <w:rFonts w:eastAsia="Times New Roman"/>
              </w:rPr>
            </w:pPr>
          </w:p>
        </w:tc>
        <w:tc>
          <w:tcPr>
            <w:tcW w:w="0" w:type="auto"/>
            <w:vAlign w:val="center"/>
          </w:tcPr>
          <w:p w14:paraId="3A899A98" w14:textId="6FE8B6C1" w:rsidR="005375AE" w:rsidRPr="005375AE" w:rsidRDefault="005375AE" w:rsidP="005375AE">
            <w:pPr>
              <w:rPr>
                <w:ins w:id="107" w:author="scottdagreat@yahoo.com" w:date="2017-07-03T14:50:00Z"/>
                <w:rFonts w:eastAsia="Times New Roman"/>
              </w:rPr>
            </w:pPr>
          </w:p>
        </w:tc>
        <w:tc>
          <w:tcPr>
            <w:tcW w:w="0" w:type="auto"/>
            <w:gridSpan w:val="5"/>
            <w:vAlign w:val="center"/>
            <w:hideMark/>
          </w:tcPr>
          <w:p w14:paraId="4C0A920D" w14:textId="77777777" w:rsidR="005375AE" w:rsidRPr="005375AE" w:rsidRDefault="005375AE" w:rsidP="005375AE">
            <w:pPr>
              <w:rPr>
                <w:ins w:id="108" w:author="scottdagreat@yahoo.com" w:date="2017-07-03T14:50:00Z"/>
                <w:rFonts w:eastAsia="Times New Roman"/>
              </w:rPr>
            </w:pPr>
            <w:ins w:id="109" w:author="scottdagreat@yahoo.com" w:date="2017-07-03T14:50:00Z">
              <w:r w:rsidRPr="005375AE">
                <w:rPr>
                  <w:rFonts w:eastAsia="Times New Roman"/>
                </w:rPr>
                <w:t>13.097117</w:t>
              </w:r>
            </w:ins>
          </w:p>
        </w:tc>
        <w:tc>
          <w:tcPr>
            <w:tcW w:w="0" w:type="auto"/>
            <w:gridSpan w:val="2"/>
            <w:vAlign w:val="center"/>
            <w:hideMark/>
          </w:tcPr>
          <w:p w14:paraId="4C91C780" w14:textId="77777777" w:rsidR="005375AE" w:rsidRPr="005375AE" w:rsidRDefault="005375AE" w:rsidP="005375AE">
            <w:pPr>
              <w:rPr>
                <w:ins w:id="110" w:author="scottdagreat@yahoo.com" w:date="2017-07-03T14:50:00Z"/>
                <w:rFonts w:eastAsia="Times New Roman"/>
              </w:rPr>
            </w:pPr>
            <w:ins w:id="111" w:author="scottdagreat@yahoo.com" w:date="2017-07-03T14:50:00Z">
              <w:r w:rsidRPr="005375AE">
                <w:rPr>
                  <w:rFonts w:eastAsia="Times New Roman"/>
                </w:rPr>
                <w:t>17.294514</w:t>
              </w:r>
            </w:ins>
          </w:p>
        </w:tc>
      </w:tr>
      <w:tr w:rsidR="005375AE" w:rsidRPr="005375AE" w14:paraId="3C62D9D2" w14:textId="77777777" w:rsidTr="005375AE">
        <w:trPr>
          <w:tblCellSpacing w:w="15" w:type="dxa"/>
          <w:ins w:id="112" w:author="scottdagreat@yahoo.com" w:date="2017-07-03T14:50:00Z"/>
        </w:trPr>
        <w:tc>
          <w:tcPr>
            <w:tcW w:w="0" w:type="auto"/>
            <w:vAlign w:val="center"/>
            <w:hideMark/>
          </w:tcPr>
          <w:p w14:paraId="6FE52FE9" w14:textId="77777777" w:rsidR="005375AE" w:rsidRPr="005375AE" w:rsidRDefault="005375AE" w:rsidP="005375AE">
            <w:pPr>
              <w:jc w:val="center"/>
              <w:rPr>
                <w:ins w:id="113" w:author="scottdagreat@yahoo.com" w:date="2017-07-03T14:50:00Z"/>
                <w:rFonts w:eastAsia="Times New Roman"/>
                <w:b/>
                <w:bCs/>
              </w:rPr>
            </w:pPr>
            <w:ins w:id="114" w:author="scottdagreat@yahoo.com" w:date="2017-07-03T14:50:00Z">
              <w:r w:rsidRPr="005375AE">
                <w:rPr>
                  <w:rFonts w:eastAsia="Times New Roman"/>
                  <w:b/>
                  <w:bCs/>
                </w:rPr>
                <w:t>GrLivArea</w:t>
              </w:r>
            </w:ins>
          </w:p>
        </w:tc>
        <w:tc>
          <w:tcPr>
            <w:tcW w:w="0" w:type="auto"/>
            <w:vAlign w:val="center"/>
          </w:tcPr>
          <w:p w14:paraId="466BF3A8" w14:textId="30CFFD37" w:rsidR="005375AE" w:rsidRPr="005375AE" w:rsidRDefault="005375AE" w:rsidP="005375AE">
            <w:pPr>
              <w:rPr>
                <w:ins w:id="115" w:author="scottdagreat@yahoo.com" w:date="2017-07-03T14:50:00Z"/>
                <w:rFonts w:eastAsia="Times New Roman"/>
              </w:rPr>
            </w:pPr>
          </w:p>
        </w:tc>
        <w:tc>
          <w:tcPr>
            <w:tcW w:w="0" w:type="auto"/>
            <w:vAlign w:val="center"/>
          </w:tcPr>
          <w:p w14:paraId="366F512B" w14:textId="5107BC4F" w:rsidR="005375AE" w:rsidRPr="005375AE" w:rsidRDefault="005375AE" w:rsidP="005375AE">
            <w:pPr>
              <w:rPr>
                <w:ins w:id="116" w:author="scottdagreat@yahoo.com" w:date="2017-07-03T14:50:00Z"/>
                <w:rFonts w:eastAsia="Times New Roman"/>
              </w:rPr>
            </w:pPr>
          </w:p>
        </w:tc>
        <w:tc>
          <w:tcPr>
            <w:tcW w:w="0" w:type="auto"/>
            <w:vAlign w:val="center"/>
          </w:tcPr>
          <w:p w14:paraId="6789AFFE" w14:textId="676962FF" w:rsidR="005375AE" w:rsidRPr="005375AE" w:rsidRDefault="005375AE" w:rsidP="005375AE">
            <w:pPr>
              <w:rPr>
                <w:ins w:id="117" w:author="scottdagreat@yahoo.com" w:date="2017-07-03T14:50:00Z"/>
                <w:rFonts w:eastAsia="Times New Roman"/>
              </w:rPr>
            </w:pPr>
          </w:p>
        </w:tc>
        <w:tc>
          <w:tcPr>
            <w:tcW w:w="0" w:type="auto"/>
            <w:gridSpan w:val="5"/>
            <w:vAlign w:val="center"/>
            <w:hideMark/>
          </w:tcPr>
          <w:p w14:paraId="108C9EFF" w14:textId="77777777" w:rsidR="005375AE" w:rsidRPr="005375AE" w:rsidRDefault="005375AE" w:rsidP="005375AE">
            <w:pPr>
              <w:rPr>
                <w:ins w:id="118" w:author="scottdagreat@yahoo.com" w:date="2017-07-03T14:50:00Z"/>
                <w:rFonts w:eastAsia="Times New Roman"/>
              </w:rPr>
            </w:pPr>
            <w:ins w:id="119" w:author="scottdagreat@yahoo.com" w:date="2017-07-03T14:50:00Z">
              <w:r w:rsidRPr="005375AE">
                <w:rPr>
                  <w:rFonts w:eastAsia="Times New Roman"/>
                </w:rPr>
                <w:t>0.048662</w:t>
              </w:r>
            </w:ins>
          </w:p>
        </w:tc>
        <w:tc>
          <w:tcPr>
            <w:tcW w:w="0" w:type="auto"/>
            <w:gridSpan w:val="2"/>
            <w:vAlign w:val="center"/>
            <w:hideMark/>
          </w:tcPr>
          <w:p w14:paraId="7DBC5055" w14:textId="77777777" w:rsidR="005375AE" w:rsidRPr="005375AE" w:rsidRDefault="005375AE" w:rsidP="005375AE">
            <w:pPr>
              <w:rPr>
                <w:ins w:id="120" w:author="scottdagreat@yahoo.com" w:date="2017-07-03T14:50:00Z"/>
                <w:rFonts w:eastAsia="Times New Roman"/>
              </w:rPr>
            </w:pPr>
            <w:ins w:id="121" w:author="scottdagreat@yahoo.com" w:date="2017-07-03T14:50:00Z">
              <w:r w:rsidRPr="005375AE">
                <w:rPr>
                  <w:rFonts w:eastAsia="Times New Roman"/>
                </w:rPr>
                <w:t>0.057717</w:t>
              </w:r>
            </w:ins>
          </w:p>
        </w:tc>
      </w:tr>
      <w:tr w:rsidR="005375AE" w:rsidRPr="005375AE" w14:paraId="091A9E8D" w14:textId="77777777" w:rsidTr="005375AE">
        <w:trPr>
          <w:tblCellSpacing w:w="15" w:type="dxa"/>
          <w:ins w:id="122" w:author="scottdagreat@yahoo.com" w:date="2017-07-03T14:50:00Z"/>
        </w:trPr>
        <w:tc>
          <w:tcPr>
            <w:tcW w:w="0" w:type="auto"/>
            <w:vAlign w:val="center"/>
            <w:hideMark/>
          </w:tcPr>
          <w:p w14:paraId="374B1A64" w14:textId="77777777" w:rsidR="005375AE" w:rsidRPr="005375AE" w:rsidRDefault="005375AE" w:rsidP="005375AE">
            <w:pPr>
              <w:jc w:val="center"/>
              <w:rPr>
                <w:ins w:id="123" w:author="scottdagreat@yahoo.com" w:date="2017-07-03T14:50:00Z"/>
                <w:rFonts w:eastAsia="Times New Roman"/>
                <w:b/>
                <w:bCs/>
              </w:rPr>
            </w:pPr>
            <w:ins w:id="124" w:author="scottdagreat@yahoo.com" w:date="2017-07-03T14:50:00Z">
              <w:r w:rsidRPr="005375AE">
                <w:rPr>
                  <w:rFonts w:eastAsia="Times New Roman"/>
                  <w:b/>
                  <w:bCs/>
                </w:rPr>
                <w:t>Neighborhood Blmngtn</w:t>
              </w:r>
            </w:ins>
          </w:p>
        </w:tc>
        <w:tc>
          <w:tcPr>
            <w:tcW w:w="0" w:type="auto"/>
            <w:noWrap/>
            <w:vAlign w:val="center"/>
          </w:tcPr>
          <w:p w14:paraId="574044A5" w14:textId="02F5CC20" w:rsidR="005375AE" w:rsidRPr="005375AE" w:rsidRDefault="005375AE" w:rsidP="005375AE">
            <w:pPr>
              <w:rPr>
                <w:ins w:id="125" w:author="scottdagreat@yahoo.com" w:date="2017-07-03T14:50:00Z"/>
                <w:rFonts w:eastAsia="Times New Roman"/>
              </w:rPr>
            </w:pPr>
          </w:p>
        </w:tc>
        <w:tc>
          <w:tcPr>
            <w:tcW w:w="0" w:type="auto"/>
            <w:vAlign w:val="center"/>
          </w:tcPr>
          <w:p w14:paraId="5796515F" w14:textId="3403703E" w:rsidR="005375AE" w:rsidRPr="005375AE" w:rsidRDefault="005375AE" w:rsidP="005375AE">
            <w:pPr>
              <w:rPr>
                <w:ins w:id="126" w:author="scottdagreat@yahoo.com" w:date="2017-07-03T14:50:00Z"/>
                <w:rFonts w:eastAsia="Times New Roman"/>
              </w:rPr>
            </w:pPr>
          </w:p>
        </w:tc>
        <w:tc>
          <w:tcPr>
            <w:tcW w:w="0" w:type="auto"/>
            <w:vAlign w:val="center"/>
          </w:tcPr>
          <w:p w14:paraId="3CBC84C6" w14:textId="3631EAA4" w:rsidR="005375AE" w:rsidRPr="005375AE" w:rsidRDefault="005375AE" w:rsidP="005375AE">
            <w:pPr>
              <w:rPr>
                <w:ins w:id="127" w:author="scottdagreat@yahoo.com" w:date="2017-07-03T14:50:00Z"/>
                <w:rFonts w:eastAsia="Times New Roman"/>
              </w:rPr>
            </w:pPr>
          </w:p>
        </w:tc>
        <w:tc>
          <w:tcPr>
            <w:tcW w:w="0" w:type="auto"/>
            <w:gridSpan w:val="5"/>
            <w:noWrap/>
            <w:vAlign w:val="center"/>
            <w:hideMark/>
          </w:tcPr>
          <w:p w14:paraId="06521037" w14:textId="77777777" w:rsidR="005375AE" w:rsidRPr="005375AE" w:rsidRDefault="005375AE" w:rsidP="005375AE">
            <w:pPr>
              <w:rPr>
                <w:ins w:id="128" w:author="scottdagreat@yahoo.com" w:date="2017-07-03T14:50:00Z"/>
                <w:rFonts w:eastAsia="Times New Roman"/>
              </w:rPr>
            </w:pPr>
            <w:ins w:id="129" w:author="scottdagreat@yahoo.com" w:date="2017-07-03T14:50:00Z">
              <w:r w:rsidRPr="005375AE">
                <w:rPr>
                  <w:rFonts w:eastAsia="Times New Roman"/>
                </w:rPr>
                <w:t>-39.801368</w:t>
              </w:r>
            </w:ins>
          </w:p>
        </w:tc>
        <w:tc>
          <w:tcPr>
            <w:tcW w:w="0" w:type="auto"/>
            <w:gridSpan w:val="2"/>
            <w:vAlign w:val="center"/>
            <w:hideMark/>
          </w:tcPr>
          <w:p w14:paraId="1544BD30" w14:textId="77777777" w:rsidR="005375AE" w:rsidRPr="005375AE" w:rsidRDefault="005375AE" w:rsidP="005375AE">
            <w:pPr>
              <w:rPr>
                <w:ins w:id="130" w:author="scottdagreat@yahoo.com" w:date="2017-07-03T14:50:00Z"/>
                <w:rFonts w:eastAsia="Times New Roman"/>
              </w:rPr>
            </w:pPr>
            <w:ins w:id="131" w:author="scottdagreat@yahoo.com" w:date="2017-07-03T14:50:00Z">
              <w:r w:rsidRPr="005375AE">
                <w:rPr>
                  <w:rFonts w:eastAsia="Times New Roman"/>
                </w:rPr>
                <w:t>8.119226</w:t>
              </w:r>
            </w:ins>
          </w:p>
        </w:tc>
      </w:tr>
      <w:tr w:rsidR="005375AE" w:rsidRPr="005375AE" w14:paraId="0DC84B5E" w14:textId="77777777" w:rsidTr="005375AE">
        <w:trPr>
          <w:tblCellSpacing w:w="15" w:type="dxa"/>
          <w:ins w:id="132" w:author="scottdagreat@yahoo.com" w:date="2017-07-03T14:50:00Z"/>
        </w:trPr>
        <w:tc>
          <w:tcPr>
            <w:tcW w:w="0" w:type="auto"/>
            <w:vAlign w:val="center"/>
            <w:hideMark/>
          </w:tcPr>
          <w:p w14:paraId="5D413EF8" w14:textId="77777777" w:rsidR="005375AE" w:rsidRPr="005375AE" w:rsidRDefault="005375AE" w:rsidP="005375AE">
            <w:pPr>
              <w:jc w:val="center"/>
              <w:rPr>
                <w:ins w:id="133" w:author="scottdagreat@yahoo.com" w:date="2017-07-03T14:50:00Z"/>
                <w:rFonts w:eastAsia="Times New Roman"/>
                <w:b/>
                <w:bCs/>
              </w:rPr>
            </w:pPr>
            <w:ins w:id="134" w:author="scottdagreat@yahoo.com" w:date="2017-07-03T14:50:00Z">
              <w:r w:rsidRPr="005375AE">
                <w:rPr>
                  <w:rFonts w:eastAsia="Times New Roman"/>
                  <w:b/>
                  <w:bCs/>
                </w:rPr>
                <w:t>Neighborhood Blueste</w:t>
              </w:r>
            </w:ins>
          </w:p>
        </w:tc>
        <w:tc>
          <w:tcPr>
            <w:tcW w:w="0" w:type="auto"/>
            <w:noWrap/>
            <w:vAlign w:val="center"/>
          </w:tcPr>
          <w:p w14:paraId="2B198F54" w14:textId="6CBFAA1D" w:rsidR="005375AE" w:rsidRPr="005375AE" w:rsidRDefault="005375AE" w:rsidP="005375AE">
            <w:pPr>
              <w:rPr>
                <w:ins w:id="135" w:author="scottdagreat@yahoo.com" w:date="2017-07-03T14:50:00Z"/>
                <w:rFonts w:eastAsia="Times New Roman"/>
              </w:rPr>
            </w:pPr>
          </w:p>
        </w:tc>
        <w:tc>
          <w:tcPr>
            <w:tcW w:w="0" w:type="auto"/>
            <w:vAlign w:val="center"/>
          </w:tcPr>
          <w:p w14:paraId="0E9C5E30" w14:textId="06C272ED" w:rsidR="005375AE" w:rsidRPr="005375AE" w:rsidRDefault="005375AE" w:rsidP="005375AE">
            <w:pPr>
              <w:rPr>
                <w:ins w:id="136" w:author="scottdagreat@yahoo.com" w:date="2017-07-03T14:50:00Z"/>
                <w:rFonts w:eastAsia="Times New Roman"/>
              </w:rPr>
            </w:pPr>
          </w:p>
        </w:tc>
        <w:tc>
          <w:tcPr>
            <w:tcW w:w="0" w:type="auto"/>
            <w:vAlign w:val="center"/>
          </w:tcPr>
          <w:p w14:paraId="1FD614A8" w14:textId="2AA493AF" w:rsidR="005375AE" w:rsidRPr="005375AE" w:rsidRDefault="005375AE" w:rsidP="005375AE">
            <w:pPr>
              <w:rPr>
                <w:ins w:id="137" w:author="scottdagreat@yahoo.com" w:date="2017-07-03T14:50:00Z"/>
                <w:rFonts w:eastAsia="Times New Roman"/>
              </w:rPr>
            </w:pPr>
          </w:p>
        </w:tc>
        <w:tc>
          <w:tcPr>
            <w:tcW w:w="0" w:type="auto"/>
            <w:gridSpan w:val="5"/>
            <w:noWrap/>
            <w:vAlign w:val="center"/>
            <w:hideMark/>
          </w:tcPr>
          <w:p w14:paraId="5180FC9B" w14:textId="77777777" w:rsidR="005375AE" w:rsidRPr="005375AE" w:rsidRDefault="005375AE" w:rsidP="005375AE">
            <w:pPr>
              <w:rPr>
                <w:ins w:id="138" w:author="scottdagreat@yahoo.com" w:date="2017-07-03T14:50:00Z"/>
                <w:rFonts w:eastAsia="Times New Roman"/>
              </w:rPr>
            </w:pPr>
            <w:ins w:id="139" w:author="scottdagreat@yahoo.com" w:date="2017-07-03T14:50:00Z">
              <w:r w:rsidRPr="005375AE">
                <w:rPr>
                  <w:rFonts w:eastAsia="Times New Roman"/>
                </w:rPr>
                <w:t>-82.141524</w:t>
              </w:r>
            </w:ins>
          </w:p>
        </w:tc>
        <w:tc>
          <w:tcPr>
            <w:tcW w:w="0" w:type="auto"/>
            <w:gridSpan w:val="2"/>
            <w:vAlign w:val="center"/>
            <w:hideMark/>
          </w:tcPr>
          <w:p w14:paraId="5C679B93" w14:textId="77777777" w:rsidR="005375AE" w:rsidRPr="005375AE" w:rsidRDefault="005375AE" w:rsidP="005375AE">
            <w:pPr>
              <w:rPr>
                <w:ins w:id="140" w:author="scottdagreat@yahoo.com" w:date="2017-07-03T14:50:00Z"/>
                <w:rFonts w:eastAsia="Times New Roman"/>
              </w:rPr>
            </w:pPr>
            <w:ins w:id="141" w:author="scottdagreat@yahoo.com" w:date="2017-07-03T14:50:00Z">
              <w:r w:rsidRPr="005375AE">
                <w:rPr>
                  <w:rFonts w:eastAsia="Times New Roman"/>
                </w:rPr>
                <w:t>10.472446</w:t>
              </w:r>
            </w:ins>
          </w:p>
        </w:tc>
      </w:tr>
      <w:tr w:rsidR="005375AE" w:rsidRPr="005375AE" w14:paraId="097BD720" w14:textId="77777777" w:rsidTr="005375AE">
        <w:trPr>
          <w:tblCellSpacing w:w="15" w:type="dxa"/>
          <w:ins w:id="142" w:author="scottdagreat@yahoo.com" w:date="2017-07-03T14:50:00Z"/>
        </w:trPr>
        <w:tc>
          <w:tcPr>
            <w:tcW w:w="0" w:type="auto"/>
            <w:vAlign w:val="center"/>
            <w:hideMark/>
          </w:tcPr>
          <w:p w14:paraId="58001D61" w14:textId="77777777" w:rsidR="005375AE" w:rsidRPr="005375AE" w:rsidRDefault="005375AE" w:rsidP="005375AE">
            <w:pPr>
              <w:jc w:val="center"/>
              <w:rPr>
                <w:ins w:id="143" w:author="scottdagreat@yahoo.com" w:date="2017-07-03T14:50:00Z"/>
                <w:rFonts w:eastAsia="Times New Roman"/>
                <w:b/>
                <w:bCs/>
              </w:rPr>
            </w:pPr>
            <w:ins w:id="144" w:author="scottdagreat@yahoo.com" w:date="2017-07-03T14:50:00Z">
              <w:r w:rsidRPr="005375AE">
                <w:rPr>
                  <w:rFonts w:eastAsia="Times New Roman"/>
                  <w:b/>
                  <w:bCs/>
                </w:rPr>
                <w:t>Neighborhood BrDale</w:t>
              </w:r>
            </w:ins>
          </w:p>
        </w:tc>
        <w:tc>
          <w:tcPr>
            <w:tcW w:w="0" w:type="auto"/>
            <w:noWrap/>
            <w:vAlign w:val="center"/>
          </w:tcPr>
          <w:p w14:paraId="1773EFFA" w14:textId="344AF296" w:rsidR="005375AE" w:rsidRPr="005375AE" w:rsidRDefault="005375AE" w:rsidP="005375AE">
            <w:pPr>
              <w:rPr>
                <w:ins w:id="145" w:author="scottdagreat@yahoo.com" w:date="2017-07-03T14:50:00Z"/>
                <w:rFonts w:eastAsia="Times New Roman"/>
              </w:rPr>
            </w:pPr>
          </w:p>
        </w:tc>
        <w:tc>
          <w:tcPr>
            <w:tcW w:w="0" w:type="auto"/>
            <w:vAlign w:val="center"/>
          </w:tcPr>
          <w:p w14:paraId="55CA0636" w14:textId="399C17D4" w:rsidR="005375AE" w:rsidRPr="005375AE" w:rsidRDefault="005375AE" w:rsidP="005375AE">
            <w:pPr>
              <w:rPr>
                <w:ins w:id="146" w:author="scottdagreat@yahoo.com" w:date="2017-07-03T14:50:00Z"/>
                <w:rFonts w:eastAsia="Times New Roman"/>
              </w:rPr>
            </w:pPr>
          </w:p>
        </w:tc>
        <w:tc>
          <w:tcPr>
            <w:tcW w:w="0" w:type="auto"/>
            <w:vAlign w:val="center"/>
          </w:tcPr>
          <w:p w14:paraId="425D2EE4" w14:textId="0FEE0756" w:rsidR="005375AE" w:rsidRPr="005375AE" w:rsidRDefault="005375AE" w:rsidP="005375AE">
            <w:pPr>
              <w:rPr>
                <w:ins w:id="147" w:author="scottdagreat@yahoo.com" w:date="2017-07-03T14:50:00Z"/>
                <w:rFonts w:eastAsia="Times New Roman"/>
              </w:rPr>
            </w:pPr>
          </w:p>
        </w:tc>
        <w:tc>
          <w:tcPr>
            <w:tcW w:w="0" w:type="auto"/>
            <w:gridSpan w:val="5"/>
            <w:noWrap/>
            <w:vAlign w:val="center"/>
            <w:hideMark/>
          </w:tcPr>
          <w:p w14:paraId="7369CAA7" w14:textId="77777777" w:rsidR="005375AE" w:rsidRPr="005375AE" w:rsidRDefault="005375AE" w:rsidP="005375AE">
            <w:pPr>
              <w:rPr>
                <w:ins w:id="148" w:author="scottdagreat@yahoo.com" w:date="2017-07-03T14:50:00Z"/>
                <w:rFonts w:eastAsia="Times New Roman"/>
              </w:rPr>
            </w:pPr>
            <w:ins w:id="149" w:author="scottdagreat@yahoo.com" w:date="2017-07-03T14:50:00Z">
              <w:r w:rsidRPr="005375AE">
                <w:rPr>
                  <w:rFonts w:eastAsia="Times New Roman"/>
                </w:rPr>
                <w:t>-57.918758</w:t>
              </w:r>
            </w:ins>
          </w:p>
        </w:tc>
        <w:tc>
          <w:tcPr>
            <w:tcW w:w="0" w:type="auto"/>
            <w:gridSpan w:val="2"/>
            <w:noWrap/>
            <w:vAlign w:val="center"/>
            <w:hideMark/>
          </w:tcPr>
          <w:p w14:paraId="3C905E3B" w14:textId="77777777" w:rsidR="005375AE" w:rsidRPr="005375AE" w:rsidRDefault="005375AE" w:rsidP="005375AE">
            <w:pPr>
              <w:rPr>
                <w:ins w:id="150" w:author="scottdagreat@yahoo.com" w:date="2017-07-03T14:50:00Z"/>
                <w:rFonts w:eastAsia="Times New Roman"/>
              </w:rPr>
            </w:pPr>
            <w:ins w:id="151" w:author="scottdagreat@yahoo.com" w:date="2017-07-03T14:50:00Z">
              <w:r w:rsidRPr="005375AE">
                <w:rPr>
                  <w:rFonts w:eastAsia="Times New Roman"/>
                </w:rPr>
                <w:t>-7.487286</w:t>
              </w:r>
            </w:ins>
          </w:p>
        </w:tc>
      </w:tr>
      <w:tr w:rsidR="005375AE" w:rsidRPr="005375AE" w14:paraId="6288D7CC" w14:textId="77777777" w:rsidTr="005375AE">
        <w:trPr>
          <w:tblCellSpacing w:w="15" w:type="dxa"/>
          <w:ins w:id="152" w:author="scottdagreat@yahoo.com" w:date="2017-07-03T14:50:00Z"/>
        </w:trPr>
        <w:tc>
          <w:tcPr>
            <w:tcW w:w="0" w:type="auto"/>
            <w:vAlign w:val="center"/>
            <w:hideMark/>
          </w:tcPr>
          <w:p w14:paraId="6EF8AA5C" w14:textId="77777777" w:rsidR="005375AE" w:rsidRPr="005375AE" w:rsidRDefault="005375AE" w:rsidP="005375AE">
            <w:pPr>
              <w:jc w:val="center"/>
              <w:rPr>
                <w:ins w:id="153" w:author="scottdagreat@yahoo.com" w:date="2017-07-03T14:50:00Z"/>
                <w:rFonts w:eastAsia="Times New Roman"/>
                <w:b/>
                <w:bCs/>
              </w:rPr>
            </w:pPr>
            <w:ins w:id="154" w:author="scottdagreat@yahoo.com" w:date="2017-07-03T14:50:00Z">
              <w:r w:rsidRPr="005375AE">
                <w:rPr>
                  <w:rFonts w:eastAsia="Times New Roman"/>
                  <w:b/>
                  <w:bCs/>
                </w:rPr>
                <w:t>Neighborhood BrkSide</w:t>
              </w:r>
            </w:ins>
          </w:p>
        </w:tc>
        <w:tc>
          <w:tcPr>
            <w:tcW w:w="0" w:type="auto"/>
            <w:noWrap/>
            <w:vAlign w:val="center"/>
          </w:tcPr>
          <w:p w14:paraId="54AC6D0D" w14:textId="626DD135" w:rsidR="005375AE" w:rsidRPr="005375AE" w:rsidRDefault="005375AE" w:rsidP="005375AE">
            <w:pPr>
              <w:rPr>
                <w:ins w:id="155" w:author="scottdagreat@yahoo.com" w:date="2017-07-03T14:50:00Z"/>
                <w:rFonts w:eastAsia="Times New Roman"/>
              </w:rPr>
            </w:pPr>
          </w:p>
        </w:tc>
        <w:tc>
          <w:tcPr>
            <w:tcW w:w="0" w:type="auto"/>
            <w:vAlign w:val="center"/>
          </w:tcPr>
          <w:p w14:paraId="75E07FA2" w14:textId="27E0496E" w:rsidR="005375AE" w:rsidRPr="005375AE" w:rsidRDefault="005375AE" w:rsidP="005375AE">
            <w:pPr>
              <w:rPr>
                <w:ins w:id="156" w:author="scottdagreat@yahoo.com" w:date="2017-07-03T14:50:00Z"/>
                <w:rFonts w:eastAsia="Times New Roman"/>
              </w:rPr>
            </w:pPr>
          </w:p>
        </w:tc>
        <w:tc>
          <w:tcPr>
            <w:tcW w:w="0" w:type="auto"/>
            <w:vAlign w:val="center"/>
          </w:tcPr>
          <w:p w14:paraId="408D69FB" w14:textId="3A4944C7" w:rsidR="005375AE" w:rsidRPr="005375AE" w:rsidRDefault="005375AE" w:rsidP="005375AE">
            <w:pPr>
              <w:rPr>
                <w:ins w:id="157" w:author="scottdagreat@yahoo.com" w:date="2017-07-03T14:50:00Z"/>
                <w:rFonts w:eastAsia="Times New Roman"/>
              </w:rPr>
            </w:pPr>
          </w:p>
        </w:tc>
        <w:tc>
          <w:tcPr>
            <w:tcW w:w="0" w:type="auto"/>
            <w:gridSpan w:val="5"/>
            <w:noWrap/>
            <w:vAlign w:val="center"/>
            <w:hideMark/>
          </w:tcPr>
          <w:p w14:paraId="7E95C173" w14:textId="77777777" w:rsidR="005375AE" w:rsidRPr="005375AE" w:rsidRDefault="005375AE" w:rsidP="005375AE">
            <w:pPr>
              <w:rPr>
                <w:ins w:id="158" w:author="scottdagreat@yahoo.com" w:date="2017-07-03T14:50:00Z"/>
                <w:rFonts w:eastAsia="Times New Roman"/>
              </w:rPr>
            </w:pPr>
            <w:ins w:id="159" w:author="scottdagreat@yahoo.com" w:date="2017-07-03T14:50:00Z">
              <w:r w:rsidRPr="005375AE">
                <w:rPr>
                  <w:rFonts w:eastAsia="Times New Roman"/>
                </w:rPr>
                <w:t>-54.993485</w:t>
              </w:r>
            </w:ins>
          </w:p>
        </w:tc>
        <w:tc>
          <w:tcPr>
            <w:tcW w:w="0" w:type="auto"/>
            <w:gridSpan w:val="2"/>
            <w:noWrap/>
            <w:vAlign w:val="center"/>
            <w:hideMark/>
          </w:tcPr>
          <w:p w14:paraId="522B4F2A" w14:textId="77777777" w:rsidR="005375AE" w:rsidRPr="005375AE" w:rsidRDefault="005375AE" w:rsidP="005375AE">
            <w:pPr>
              <w:rPr>
                <w:ins w:id="160" w:author="scottdagreat@yahoo.com" w:date="2017-07-03T14:50:00Z"/>
                <w:rFonts w:eastAsia="Times New Roman"/>
              </w:rPr>
            </w:pPr>
            <w:ins w:id="161" w:author="scottdagreat@yahoo.com" w:date="2017-07-03T14:50:00Z">
              <w:r w:rsidRPr="005375AE">
                <w:rPr>
                  <w:rFonts w:eastAsia="Times New Roman"/>
                </w:rPr>
                <w:t>-13.727013</w:t>
              </w:r>
            </w:ins>
          </w:p>
        </w:tc>
      </w:tr>
      <w:tr w:rsidR="005375AE" w:rsidRPr="005375AE" w14:paraId="6F3B1F62" w14:textId="77777777" w:rsidTr="005375AE">
        <w:trPr>
          <w:tblCellSpacing w:w="15" w:type="dxa"/>
          <w:ins w:id="162" w:author="scottdagreat@yahoo.com" w:date="2017-07-03T14:50:00Z"/>
        </w:trPr>
        <w:tc>
          <w:tcPr>
            <w:tcW w:w="0" w:type="auto"/>
            <w:vAlign w:val="center"/>
            <w:hideMark/>
          </w:tcPr>
          <w:p w14:paraId="36CB8946" w14:textId="77777777" w:rsidR="005375AE" w:rsidRPr="005375AE" w:rsidRDefault="005375AE" w:rsidP="005375AE">
            <w:pPr>
              <w:jc w:val="center"/>
              <w:rPr>
                <w:ins w:id="163" w:author="scottdagreat@yahoo.com" w:date="2017-07-03T14:50:00Z"/>
                <w:rFonts w:eastAsia="Times New Roman"/>
                <w:b/>
                <w:bCs/>
              </w:rPr>
            </w:pPr>
            <w:ins w:id="164" w:author="scottdagreat@yahoo.com" w:date="2017-07-03T14:50:00Z">
              <w:r w:rsidRPr="005375AE">
                <w:rPr>
                  <w:rFonts w:eastAsia="Times New Roman"/>
                  <w:b/>
                  <w:bCs/>
                </w:rPr>
                <w:t>Neighborhood ClearCr</w:t>
              </w:r>
            </w:ins>
          </w:p>
        </w:tc>
        <w:tc>
          <w:tcPr>
            <w:tcW w:w="0" w:type="auto"/>
            <w:noWrap/>
            <w:vAlign w:val="center"/>
          </w:tcPr>
          <w:p w14:paraId="395E05F1" w14:textId="62118FA6" w:rsidR="005375AE" w:rsidRPr="005375AE" w:rsidRDefault="005375AE" w:rsidP="005375AE">
            <w:pPr>
              <w:rPr>
                <w:ins w:id="165" w:author="scottdagreat@yahoo.com" w:date="2017-07-03T14:50:00Z"/>
                <w:rFonts w:eastAsia="Times New Roman"/>
              </w:rPr>
            </w:pPr>
          </w:p>
        </w:tc>
        <w:tc>
          <w:tcPr>
            <w:tcW w:w="0" w:type="auto"/>
            <w:vAlign w:val="center"/>
          </w:tcPr>
          <w:p w14:paraId="6716BB46" w14:textId="555CBED3" w:rsidR="005375AE" w:rsidRPr="005375AE" w:rsidRDefault="005375AE" w:rsidP="005375AE">
            <w:pPr>
              <w:rPr>
                <w:ins w:id="166" w:author="scottdagreat@yahoo.com" w:date="2017-07-03T14:50:00Z"/>
                <w:rFonts w:eastAsia="Times New Roman"/>
              </w:rPr>
            </w:pPr>
          </w:p>
        </w:tc>
        <w:tc>
          <w:tcPr>
            <w:tcW w:w="0" w:type="auto"/>
            <w:vAlign w:val="center"/>
          </w:tcPr>
          <w:p w14:paraId="6E1B6CA1" w14:textId="29FFCCB3" w:rsidR="005375AE" w:rsidRPr="005375AE" w:rsidRDefault="005375AE" w:rsidP="005375AE">
            <w:pPr>
              <w:rPr>
                <w:ins w:id="167" w:author="scottdagreat@yahoo.com" w:date="2017-07-03T14:50:00Z"/>
                <w:rFonts w:eastAsia="Times New Roman"/>
              </w:rPr>
            </w:pPr>
          </w:p>
        </w:tc>
        <w:tc>
          <w:tcPr>
            <w:tcW w:w="0" w:type="auto"/>
            <w:gridSpan w:val="5"/>
            <w:noWrap/>
            <w:vAlign w:val="center"/>
            <w:hideMark/>
          </w:tcPr>
          <w:p w14:paraId="0B20AA82" w14:textId="77777777" w:rsidR="005375AE" w:rsidRPr="005375AE" w:rsidRDefault="005375AE" w:rsidP="005375AE">
            <w:pPr>
              <w:rPr>
                <w:ins w:id="168" w:author="scottdagreat@yahoo.com" w:date="2017-07-03T14:50:00Z"/>
                <w:rFonts w:eastAsia="Times New Roman"/>
              </w:rPr>
            </w:pPr>
            <w:ins w:id="169" w:author="scottdagreat@yahoo.com" w:date="2017-07-03T14:50:00Z">
              <w:r w:rsidRPr="005375AE">
                <w:rPr>
                  <w:rFonts w:eastAsia="Times New Roman"/>
                </w:rPr>
                <w:t>-38.100192</w:t>
              </w:r>
            </w:ins>
          </w:p>
        </w:tc>
        <w:tc>
          <w:tcPr>
            <w:tcW w:w="0" w:type="auto"/>
            <w:gridSpan w:val="2"/>
            <w:vAlign w:val="center"/>
            <w:hideMark/>
          </w:tcPr>
          <w:p w14:paraId="7F3A00BC" w14:textId="77777777" w:rsidR="005375AE" w:rsidRPr="005375AE" w:rsidRDefault="005375AE" w:rsidP="005375AE">
            <w:pPr>
              <w:rPr>
                <w:ins w:id="170" w:author="scottdagreat@yahoo.com" w:date="2017-07-03T14:50:00Z"/>
                <w:rFonts w:eastAsia="Times New Roman"/>
              </w:rPr>
            </w:pPr>
            <w:ins w:id="171" w:author="scottdagreat@yahoo.com" w:date="2017-07-03T14:50:00Z">
              <w:r w:rsidRPr="005375AE">
                <w:rPr>
                  <w:rFonts w:eastAsia="Times New Roman"/>
                </w:rPr>
                <w:t>5.031535</w:t>
              </w:r>
            </w:ins>
          </w:p>
        </w:tc>
      </w:tr>
      <w:tr w:rsidR="005375AE" w:rsidRPr="005375AE" w14:paraId="31BDF4FA" w14:textId="77777777" w:rsidTr="005375AE">
        <w:trPr>
          <w:tblCellSpacing w:w="15" w:type="dxa"/>
          <w:ins w:id="172" w:author="scottdagreat@yahoo.com" w:date="2017-07-03T14:50:00Z"/>
        </w:trPr>
        <w:tc>
          <w:tcPr>
            <w:tcW w:w="0" w:type="auto"/>
            <w:vAlign w:val="center"/>
            <w:hideMark/>
          </w:tcPr>
          <w:p w14:paraId="4A2FF2CE" w14:textId="77777777" w:rsidR="005375AE" w:rsidRPr="005375AE" w:rsidRDefault="005375AE" w:rsidP="005375AE">
            <w:pPr>
              <w:jc w:val="center"/>
              <w:rPr>
                <w:ins w:id="173" w:author="scottdagreat@yahoo.com" w:date="2017-07-03T14:50:00Z"/>
                <w:rFonts w:eastAsia="Times New Roman"/>
                <w:b/>
                <w:bCs/>
              </w:rPr>
            </w:pPr>
            <w:ins w:id="174" w:author="scottdagreat@yahoo.com" w:date="2017-07-03T14:50:00Z">
              <w:r w:rsidRPr="005375AE">
                <w:rPr>
                  <w:rFonts w:eastAsia="Times New Roman"/>
                  <w:b/>
                  <w:bCs/>
                </w:rPr>
                <w:t>Neighborhood CollgCr</w:t>
              </w:r>
            </w:ins>
          </w:p>
        </w:tc>
        <w:tc>
          <w:tcPr>
            <w:tcW w:w="0" w:type="auto"/>
            <w:noWrap/>
            <w:vAlign w:val="center"/>
          </w:tcPr>
          <w:p w14:paraId="2C829A96" w14:textId="0874E280" w:rsidR="005375AE" w:rsidRPr="005375AE" w:rsidRDefault="005375AE" w:rsidP="005375AE">
            <w:pPr>
              <w:rPr>
                <w:ins w:id="175" w:author="scottdagreat@yahoo.com" w:date="2017-07-03T14:50:00Z"/>
                <w:rFonts w:eastAsia="Times New Roman"/>
              </w:rPr>
            </w:pPr>
          </w:p>
        </w:tc>
        <w:tc>
          <w:tcPr>
            <w:tcW w:w="0" w:type="auto"/>
            <w:vAlign w:val="center"/>
          </w:tcPr>
          <w:p w14:paraId="2971267D" w14:textId="3AF29CC4" w:rsidR="005375AE" w:rsidRPr="005375AE" w:rsidRDefault="005375AE" w:rsidP="005375AE">
            <w:pPr>
              <w:rPr>
                <w:ins w:id="176" w:author="scottdagreat@yahoo.com" w:date="2017-07-03T14:50:00Z"/>
                <w:rFonts w:eastAsia="Times New Roman"/>
              </w:rPr>
            </w:pPr>
          </w:p>
        </w:tc>
        <w:tc>
          <w:tcPr>
            <w:tcW w:w="0" w:type="auto"/>
            <w:vAlign w:val="center"/>
          </w:tcPr>
          <w:p w14:paraId="74DE5383" w14:textId="56C0BBD4" w:rsidR="005375AE" w:rsidRPr="005375AE" w:rsidRDefault="005375AE" w:rsidP="005375AE">
            <w:pPr>
              <w:rPr>
                <w:ins w:id="177" w:author="scottdagreat@yahoo.com" w:date="2017-07-03T14:50:00Z"/>
                <w:rFonts w:eastAsia="Times New Roman"/>
              </w:rPr>
            </w:pPr>
          </w:p>
        </w:tc>
        <w:tc>
          <w:tcPr>
            <w:tcW w:w="0" w:type="auto"/>
            <w:gridSpan w:val="5"/>
            <w:noWrap/>
            <w:vAlign w:val="center"/>
            <w:hideMark/>
          </w:tcPr>
          <w:p w14:paraId="75356144" w14:textId="77777777" w:rsidR="005375AE" w:rsidRPr="005375AE" w:rsidRDefault="005375AE" w:rsidP="005375AE">
            <w:pPr>
              <w:rPr>
                <w:ins w:id="178" w:author="scottdagreat@yahoo.com" w:date="2017-07-03T14:50:00Z"/>
                <w:rFonts w:eastAsia="Times New Roman"/>
              </w:rPr>
            </w:pPr>
            <w:ins w:id="179" w:author="scottdagreat@yahoo.com" w:date="2017-07-03T14:50:00Z">
              <w:r w:rsidRPr="005375AE">
                <w:rPr>
                  <w:rFonts w:eastAsia="Times New Roman"/>
                </w:rPr>
                <w:t>-50.942741</w:t>
              </w:r>
            </w:ins>
          </w:p>
        </w:tc>
        <w:tc>
          <w:tcPr>
            <w:tcW w:w="0" w:type="auto"/>
            <w:gridSpan w:val="2"/>
            <w:noWrap/>
            <w:vAlign w:val="center"/>
            <w:hideMark/>
          </w:tcPr>
          <w:p w14:paraId="1BE16A76" w14:textId="77777777" w:rsidR="005375AE" w:rsidRPr="005375AE" w:rsidRDefault="005375AE" w:rsidP="005375AE">
            <w:pPr>
              <w:rPr>
                <w:ins w:id="180" w:author="scottdagreat@yahoo.com" w:date="2017-07-03T14:50:00Z"/>
                <w:rFonts w:eastAsia="Times New Roman"/>
              </w:rPr>
            </w:pPr>
            <w:ins w:id="181" w:author="scottdagreat@yahoo.com" w:date="2017-07-03T14:50:00Z">
              <w:r w:rsidRPr="005375AE">
                <w:rPr>
                  <w:rFonts w:eastAsia="Times New Roman"/>
                </w:rPr>
                <w:t>-13.028334</w:t>
              </w:r>
            </w:ins>
          </w:p>
        </w:tc>
      </w:tr>
      <w:tr w:rsidR="005375AE" w:rsidRPr="005375AE" w14:paraId="79CE652F" w14:textId="77777777" w:rsidTr="005375AE">
        <w:trPr>
          <w:tblCellSpacing w:w="15" w:type="dxa"/>
          <w:ins w:id="182" w:author="scottdagreat@yahoo.com" w:date="2017-07-03T14:50:00Z"/>
        </w:trPr>
        <w:tc>
          <w:tcPr>
            <w:tcW w:w="0" w:type="auto"/>
            <w:vAlign w:val="center"/>
            <w:hideMark/>
          </w:tcPr>
          <w:p w14:paraId="5F6BF8EE" w14:textId="77777777" w:rsidR="005375AE" w:rsidRPr="005375AE" w:rsidRDefault="005375AE" w:rsidP="005375AE">
            <w:pPr>
              <w:jc w:val="center"/>
              <w:rPr>
                <w:ins w:id="183" w:author="scottdagreat@yahoo.com" w:date="2017-07-03T14:50:00Z"/>
                <w:rFonts w:eastAsia="Times New Roman"/>
                <w:b/>
                <w:bCs/>
              </w:rPr>
            </w:pPr>
            <w:ins w:id="184" w:author="scottdagreat@yahoo.com" w:date="2017-07-03T14:50:00Z">
              <w:r w:rsidRPr="005375AE">
                <w:rPr>
                  <w:rFonts w:eastAsia="Times New Roman"/>
                  <w:b/>
                  <w:bCs/>
                </w:rPr>
                <w:t>Neighborhood Crawfor</w:t>
              </w:r>
            </w:ins>
          </w:p>
        </w:tc>
        <w:tc>
          <w:tcPr>
            <w:tcW w:w="0" w:type="auto"/>
            <w:noWrap/>
            <w:vAlign w:val="center"/>
          </w:tcPr>
          <w:p w14:paraId="4C39A1B2" w14:textId="2F54A5EC" w:rsidR="005375AE" w:rsidRPr="005375AE" w:rsidRDefault="005375AE" w:rsidP="005375AE">
            <w:pPr>
              <w:rPr>
                <w:ins w:id="185" w:author="scottdagreat@yahoo.com" w:date="2017-07-03T14:50:00Z"/>
                <w:rFonts w:eastAsia="Times New Roman"/>
              </w:rPr>
            </w:pPr>
          </w:p>
        </w:tc>
        <w:tc>
          <w:tcPr>
            <w:tcW w:w="0" w:type="auto"/>
            <w:vAlign w:val="center"/>
          </w:tcPr>
          <w:p w14:paraId="59FCFE55" w14:textId="3B90713B" w:rsidR="005375AE" w:rsidRPr="005375AE" w:rsidRDefault="005375AE" w:rsidP="005375AE">
            <w:pPr>
              <w:rPr>
                <w:ins w:id="186" w:author="scottdagreat@yahoo.com" w:date="2017-07-03T14:50:00Z"/>
                <w:rFonts w:eastAsia="Times New Roman"/>
              </w:rPr>
            </w:pPr>
          </w:p>
        </w:tc>
        <w:tc>
          <w:tcPr>
            <w:tcW w:w="0" w:type="auto"/>
            <w:vAlign w:val="center"/>
          </w:tcPr>
          <w:p w14:paraId="59B5E675" w14:textId="0721ED12" w:rsidR="005375AE" w:rsidRPr="005375AE" w:rsidRDefault="005375AE" w:rsidP="005375AE">
            <w:pPr>
              <w:rPr>
                <w:ins w:id="187" w:author="scottdagreat@yahoo.com" w:date="2017-07-03T14:50:00Z"/>
                <w:rFonts w:eastAsia="Times New Roman"/>
              </w:rPr>
            </w:pPr>
          </w:p>
        </w:tc>
        <w:tc>
          <w:tcPr>
            <w:tcW w:w="0" w:type="auto"/>
            <w:gridSpan w:val="5"/>
            <w:noWrap/>
            <w:vAlign w:val="center"/>
            <w:hideMark/>
          </w:tcPr>
          <w:p w14:paraId="6393058D" w14:textId="77777777" w:rsidR="005375AE" w:rsidRPr="005375AE" w:rsidRDefault="005375AE" w:rsidP="005375AE">
            <w:pPr>
              <w:rPr>
                <w:ins w:id="188" w:author="scottdagreat@yahoo.com" w:date="2017-07-03T14:50:00Z"/>
                <w:rFonts w:eastAsia="Times New Roman"/>
              </w:rPr>
            </w:pPr>
            <w:ins w:id="189" w:author="scottdagreat@yahoo.com" w:date="2017-07-03T14:50:00Z">
              <w:r w:rsidRPr="005375AE">
                <w:rPr>
                  <w:rFonts w:eastAsia="Times New Roman"/>
                </w:rPr>
                <w:t>-22.224338</w:t>
              </w:r>
            </w:ins>
          </w:p>
        </w:tc>
        <w:tc>
          <w:tcPr>
            <w:tcW w:w="0" w:type="auto"/>
            <w:gridSpan w:val="2"/>
            <w:vAlign w:val="center"/>
            <w:hideMark/>
          </w:tcPr>
          <w:p w14:paraId="1A48E6E3" w14:textId="77777777" w:rsidR="005375AE" w:rsidRPr="005375AE" w:rsidRDefault="005375AE" w:rsidP="005375AE">
            <w:pPr>
              <w:rPr>
                <w:ins w:id="190" w:author="scottdagreat@yahoo.com" w:date="2017-07-03T14:50:00Z"/>
                <w:rFonts w:eastAsia="Times New Roman"/>
              </w:rPr>
            </w:pPr>
            <w:ins w:id="191" w:author="scottdagreat@yahoo.com" w:date="2017-07-03T14:50:00Z">
              <w:r w:rsidRPr="005375AE">
                <w:rPr>
                  <w:rFonts w:eastAsia="Times New Roman"/>
                </w:rPr>
                <w:t>18.599631</w:t>
              </w:r>
            </w:ins>
          </w:p>
        </w:tc>
      </w:tr>
      <w:tr w:rsidR="005375AE" w:rsidRPr="005375AE" w14:paraId="6FA512AC" w14:textId="77777777" w:rsidTr="005375AE">
        <w:trPr>
          <w:tblCellSpacing w:w="15" w:type="dxa"/>
          <w:ins w:id="192" w:author="scottdagreat@yahoo.com" w:date="2017-07-03T14:50:00Z"/>
        </w:trPr>
        <w:tc>
          <w:tcPr>
            <w:tcW w:w="0" w:type="auto"/>
            <w:vAlign w:val="center"/>
            <w:hideMark/>
          </w:tcPr>
          <w:p w14:paraId="7E0CAA4A" w14:textId="77777777" w:rsidR="005375AE" w:rsidRPr="005375AE" w:rsidRDefault="005375AE" w:rsidP="005375AE">
            <w:pPr>
              <w:jc w:val="center"/>
              <w:rPr>
                <w:ins w:id="193" w:author="scottdagreat@yahoo.com" w:date="2017-07-03T14:50:00Z"/>
                <w:rFonts w:eastAsia="Times New Roman"/>
                <w:b/>
                <w:bCs/>
              </w:rPr>
            </w:pPr>
            <w:ins w:id="194" w:author="scottdagreat@yahoo.com" w:date="2017-07-03T14:50:00Z">
              <w:r w:rsidRPr="005375AE">
                <w:rPr>
                  <w:rFonts w:eastAsia="Times New Roman"/>
                  <w:b/>
                  <w:bCs/>
                </w:rPr>
                <w:t>Neighborhood Edwards</w:t>
              </w:r>
            </w:ins>
          </w:p>
        </w:tc>
        <w:tc>
          <w:tcPr>
            <w:tcW w:w="0" w:type="auto"/>
            <w:noWrap/>
            <w:vAlign w:val="center"/>
          </w:tcPr>
          <w:p w14:paraId="46EDE094" w14:textId="634BD111" w:rsidR="005375AE" w:rsidRPr="005375AE" w:rsidRDefault="005375AE" w:rsidP="005375AE">
            <w:pPr>
              <w:rPr>
                <w:ins w:id="195" w:author="scottdagreat@yahoo.com" w:date="2017-07-03T14:50:00Z"/>
                <w:rFonts w:eastAsia="Times New Roman"/>
              </w:rPr>
            </w:pPr>
          </w:p>
        </w:tc>
        <w:tc>
          <w:tcPr>
            <w:tcW w:w="0" w:type="auto"/>
            <w:vAlign w:val="center"/>
          </w:tcPr>
          <w:p w14:paraId="2ECD65CF" w14:textId="64AD315E" w:rsidR="005375AE" w:rsidRPr="005375AE" w:rsidRDefault="005375AE" w:rsidP="005375AE">
            <w:pPr>
              <w:rPr>
                <w:ins w:id="196" w:author="scottdagreat@yahoo.com" w:date="2017-07-03T14:50:00Z"/>
                <w:rFonts w:eastAsia="Times New Roman"/>
              </w:rPr>
            </w:pPr>
          </w:p>
        </w:tc>
        <w:tc>
          <w:tcPr>
            <w:tcW w:w="0" w:type="auto"/>
            <w:vAlign w:val="center"/>
          </w:tcPr>
          <w:p w14:paraId="18C77A16" w14:textId="5D6E1F22" w:rsidR="005375AE" w:rsidRPr="005375AE" w:rsidRDefault="005375AE" w:rsidP="005375AE">
            <w:pPr>
              <w:rPr>
                <w:ins w:id="197" w:author="scottdagreat@yahoo.com" w:date="2017-07-03T14:50:00Z"/>
                <w:rFonts w:eastAsia="Times New Roman"/>
              </w:rPr>
            </w:pPr>
          </w:p>
        </w:tc>
        <w:tc>
          <w:tcPr>
            <w:tcW w:w="0" w:type="auto"/>
            <w:gridSpan w:val="5"/>
            <w:noWrap/>
            <w:vAlign w:val="center"/>
            <w:hideMark/>
          </w:tcPr>
          <w:p w14:paraId="24811063" w14:textId="77777777" w:rsidR="005375AE" w:rsidRPr="005375AE" w:rsidRDefault="005375AE" w:rsidP="005375AE">
            <w:pPr>
              <w:rPr>
                <w:ins w:id="198" w:author="scottdagreat@yahoo.com" w:date="2017-07-03T14:50:00Z"/>
                <w:rFonts w:eastAsia="Times New Roman"/>
              </w:rPr>
            </w:pPr>
            <w:ins w:id="199" w:author="scottdagreat@yahoo.com" w:date="2017-07-03T14:50:00Z">
              <w:r w:rsidRPr="005375AE">
                <w:rPr>
                  <w:rFonts w:eastAsia="Times New Roman"/>
                </w:rPr>
                <w:t>-67.073316</w:t>
              </w:r>
            </w:ins>
          </w:p>
        </w:tc>
        <w:tc>
          <w:tcPr>
            <w:tcW w:w="0" w:type="auto"/>
            <w:gridSpan w:val="2"/>
            <w:noWrap/>
            <w:vAlign w:val="center"/>
            <w:hideMark/>
          </w:tcPr>
          <w:p w14:paraId="065E6DC0" w14:textId="77777777" w:rsidR="005375AE" w:rsidRPr="005375AE" w:rsidRDefault="005375AE" w:rsidP="005375AE">
            <w:pPr>
              <w:rPr>
                <w:ins w:id="200" w:author="scottdagreat@yahoo.com" w:date="2017-07-03T14:50:00Z"/>
                <w:rFonts w:eastAsia="Times New Roman"/>
              </w:rPr>
            </w:pPr>
            <w:ins w:id="201" w:author="scottdagreat@yahoo.com" w:date="2017-07-03T14:50:00Z">
              <w:r w:rsidRPr="005375AE">
                <w:rPr>
                  <w:rFonts w:eastAsia="Times New Roman"/>
                </w:rPr>
                <w:t>-28.149610</w:t>
              </w:r>
            </w:ins>
          </w:p>
        </w:tc>
      </w:tr>
      <w:tr w:rsidR="005375AE" w:rsidRPr="005375AE" w14:paraId="69AF75D9" w14:textId="77777777" w:rsidTr="005375AE">
        <w:trPr>
          <w:tblCellSpacing w:w="15" w:type="dxa"/>
          <w:ins w:id="202" w:author="scottdagreat@yahoo.com" w:date="2017-07-03T14:50:00Z"/>
        </w:trPr>
        <w:tc>
          <w:tcPr>
            <w:tcW w:w="0" w:type="auto"/>
            <w:vAlign w:val="center"/>
            <w:hideMark/>
          </w:tcPr>
          <w:p w14:paraId="2ACA4BF8" w14:textId="77777777" w:rsidR="005375AE" w:rsidRPr="005375AE" w:rsidRDefault="005375AE" w:rsidP="005375AE">
            <w:pPr>
              <w:jc w:val="center"/>
              <w:rPr>
                <w:ins w:id="203" w:author="scottdagreat@yahoo.com" w:date="2017-07-03T14:50:00Z"/>
                <w:rFonts w:eastAsia="Times New Roman"/>
                <w:b/>
                <w:bCs/>
              </w:rPr>
            </w:pPr>
            <w:ins w:id="204" w:author="scottdagreat@yahoo.com" w:date="2017-07-03T14:50:00Z">
              <w:r w:rsidRPr="005375AE">
                <w:rPr>
                  <w:rFonts w:eastAsia="Times New Roman"/>
                  <w:b/>
                  <w:bCs/>
                </w:rPr>
                <w:t>Neighborhood Gilbert</w:t>
              </w:r>
            </w:ins>
          </w:p>
        </w:tc>
        <w:tc>
          <w:tcPr>
            <w:tcW w:w="0" w:type="auto"/>
            <w:noWrap/>
            <w:vAlign w:val="center"/>
          </w:tcPr>
          <w:p w14:paraId="2DD129C2" w14:textId="06B88AF6" w:rsidR="005375AE" w:rsidRPr="005375AE" w:rsidRDefault="005375AE" w:rsidP="005375AE">
            <w:pPr>
              <w:rPr>
                <w:ins w:id="205" w:author="scottdagreat@yahoo.com" w:date="2017-07-03T14:50:00Z"/>
                <w:rFonts w:eastAsia="Times New Roman"/>
              </w:rPr>
            </w:pPr>
          </w:p>
        </w:tc>
        <w:tc>
          <w:tcPr>
            <w:tcW w:w="0" w:type="auto"/>
            <w:vAlign w:val="center"/>
          </w:tcPr>
          <w:p w14:paraId="4C3BC7F3" w14:textId="1A4C9338" w:rsidR="005375AE" w:rsidRPr="005375AE" w:rsidRDefault="005375AE" w:rsidP="005375AE">
            <w:pPr>
              <w:rPr>
                <w:ins w:id="206" w:author="scottdagreat@yahoo.com" w:date="2017-07-03T14:50:00Z"/>
                <w:rFonts w:eastAsia="Times New Roman"/>
              </w:rPr>
            </w:pPr>
          </w:p>
        </w:tc>
        <w:tc>
          <w:tcPr>
            <w:tcW w:w="0" w:type="auto"/>
            <w:vAlign w:val="center"/>
          </w:tcPr>
          <w:p w14:paraId="2C729244" w14:textId="6EA064EC" w:rsidR="005375AE" w:rsidRPr="005375AE" w:rsidRDefault="005375AE" w:rsidP="005375AE">
            <w:pPr>
              <w:rPr>
                <w:ins w:id="207" w:author="scottdagreat@yahoo.com" w:date="2017-07-03T14:50:00Z"/>
                <w:rFonts w:eastAsia="Times New Roman"/>
              </w:rPr>
            </w:pPr>
          </w:p>
        </w:tc>
        <w:tc>
          <w:tcPr>
            <w:tcW w:w="0" w:type="auto"/>
            <w:gridSpan w:val="5"/>
            <w:noWrap/>
            <w:vAlign w:val="center"/>
            <w:hideMark/>
          </w:tcPr>
          <w:p w14:paraId="1C789FB4" w14:textId="77777777" w:rsidR="005375AE" w:rsidRPr="005375AE" w:rsidRDefault="005375AE" w:rsidP="005375AE">
            <w:pPr>
              <w:rPr>
                <w:ins w:id="208" w:author="scottdagreat@yahoo.com" w:date="2017-07-03T14:50:00Z"/>
                <w:rFonts w:eastAsia="Times New Roman"/>
              </w:rPr>
            </w:pPr>
            <w:ins w:id="209" w:author="scottdagreat@yahoo.com" w:date="2017-07-03T14:50:00Z">
              <w:r w:rsidRPr="005375AE">
                <w:rPr>
                  <w:rFonts w:eastAsia="Times New Roman"/>
                </w:rPr>
                <w:t>-57.268885</w:t>
              </w:r>
            </w:ins>
          </w:p>
        </w:tc>
        <w:tc>
          <w:tcPr>
            <w:tcW w:w="0" w:type="auto"/>
            <w:gridSpan w:val="2"/>
            <w:noWrap/>
            <w:vAlign w:val="center"/>
            <w:hideMark/>
          </w:tcPr>
          <w:p w14:paraId="5A938DB0" w14:textId="77777777" w:rsidR="005375AE" w:rsidRPr="005375AE" w:rsidRDefault="005375AE" w:rsidP="005375AE">
            <w:pPr>
              <w:rPr>
                <w:ins w:id="210" w:author="scottdagreat@yahoo.com" w:date="2017-07-03T14:50:00Z"/>
                <w:rFonts w:eastAsia="Times New Roman"/>
              </w:rPr>
            </w:pPr>
            <w:ins w:id="211" w:author="scottdagreat@yahoo.com" w:date="2017-07-03T14:50:00Z">
              <w:r w:rsidRPr="005375AE">
                <w:rPr>
                  <w:rFonts w:eastAsia="Times New Roman"/>
                </w:rPr>
                <w:t>-17.765057</w:t>
              </w:r>
            </w:ins>
          </w:p>
        </w:tc>
      </w:tr>
      <w:tr w:rsidR="005375AE" w:rsidRPr="005375AE" w14:paraId="0942575C" w14:textId="77777777" w:rsidTr="005375AE">
        <w:trPr>
          <w:tblCellSpacing w:w="15" w:type="dxa"/>
          <w:ins w:id="212" w:author="scottdagreat@yahoo.com" w:date="2017-07-03T14:50:00Z"/>
        </w:trPr>
        <w:tc>
          <w:tcPr>
            <w:tcW w:w="0" w:type="auto"/>
            <w:vAlign w:val="center"/>
            <w:hideMark/>
          </w:tcPr>
          <w:p w14:paraId="0B48E8AA" w14:textId="77777777" w:rsidR="005375AE" w:rsidRPr="005375AE" w:rsidRDefault="005375AE" w:rsidP="005375AE">
            <w:pPr>
              <w:jc w:val="center"/>
              <w:rPr>
                <w:ins w:id="213" w:author="scottdagreat@yahoo.com" w:date="2017-07-03T14:50:00Z"/>
                <w:rFonts w:eastAsia="Times New Roman"/>
                <w:b/>
                <w:bCs/>
              </w:rPr>
            </w:pPr>
            <w:ins w:id="214" w:author="scottdagreat@yahoo.com" w:date="2017-07-03T14:50:00Z">
              <w:r w:rsidRPr="005375AE">
                <w:rPr>
                  <w:rFonts w:eastAsia="Times New Roman"/>
                  <w:b/>
                  <w:bCs/>
                </w:rPr>
                <w:t>Neighborhood IDOTRR</w:t>
              </w:r>
            </w:ins>
          </w:p>
        </w:tc>
        <w:tc>
          <w:tcPr>
            <w:tcW w:w="0" w:type="auto"/>
            <w:noWrap/>
            <w:vAlign w:val="center"/>
          </w:tcPr>
          <w:p w14:paraId="07128BA4" w14:textId="103C86A1" w:rsidR="005375AE" w:rsidRPr="005375AE" w:rsidRDefault="005375AE" w:rsidP="005375AE">
            <w:pPr>
              <w:rPr>
                <w:ins w:id="215" w:author="scottdagreat@yahoo.com" w:date="2017-07-03T14:50:00Z"/>
                <w:rFonts w:eastAsia="Times New Roman"/>
              </w:rPr>
            </w:pPr>
          </w:p>
        </w:tc>
        <w:tc>
          <w:tcPr>
            <w:tcW w:w="0" w:type="auto"/>
            <w:vAlign w:val="center"/>
          </w:tcPr>
          <w:p w14:paraId="6D83C9CC" w14:textId="538E2C0B" w:rsidR="005375AE" w:rsidRPr="005375AE" w:rsidRDefault="005375AE" w:rsidP="005375AE">
            <w:pPr>
              <w:rPr>
                <w:ins w:id="216" w:author="scottdagreat@yahoo.com" w:date="2017-07-03T14:50:00Z"/>
                <w:rFonts w:eastAsia="Times New Roman"/>
              </w:rPr>
            </w:pPr>
          </w:p>
        </w:tc>
        <w:tc>
          <w:tcPr>
            <w:tcW w:w="0" w:type="auto"/>
            <w:vAlign w:val="center"/>
          </w:tcPr>
          <w:p w14:paraId="73E1924A" w14:textId="70B7BB02" w:rsidR="005375AE" w:rsidRPr="005375AE" w:rsidRDefault="005375AE" w:rsidP="005375AE">
            <w:pPr>
              <w:rPr>
                <w:ins w:id="217" w:author="scottdagreat@yahoo.com" w:date="2017-07-03T14:50:00Z"/>
                <w:rFonts w:eastAsia="Times New Roman"/>
              </w:rPr>
            </w:pPr>
          </w:p>
        </w:tc>
        <w:tc>
          <w:tcPr>
            <w:tcW w:w="0" w:type="auto"/>
            <w:gridSpan w:val="5"/>
            <w:noWrap/>
            <w:vAlign w:val="center"/>
            <w:hideMark/>
          </w:tcPr>
          <w:p w14:paraId="71C59272" w14:textId="77777777" w:rsidR="005375AE" w:rsidRPr="005375AE" w:rsidRDefault="005375AE" w:rsidP="005375AE">
            <w:pPr>
              <w:rPr>
                <w:ins w:id="218" w:author="scottdagreat@yahoo.com" w:date="2017-07-03T14:50:00Z"/>
                <w:rFonts w:eastAsia="Times New Roman"/>
              </w:rPr>
            </w:pPr>
            <w:ins w:id="219" w:author="scottdagreat@yahoo.com" w:date="2017-07-03T14:50:00Z">
              <w:r w:rsidRPr="005375AE">
                <w:rPr>
                  <w:rFonts w:eastAsia="Times New Roman"/>
                </w:rPr>
                <w:t>-73.416963</w:t>
              </w:r>
            </w:ins>
          </w:p>
        </w:tc>
        <w:tc>
          <w:tcPr>
            <w:tcW w:w="0" w:type="auto"/>
            <w:gridSpan w:val="2"/>
            <w:noWrap/>
            <w:vAlign w:val="center"/>
            <w:hideMark/>
          </w:tcPr>
          <w:p w14:paraId="43901354" w14:textId="77777777" w:rsidR="005375AE" w:rsidRPr="005375AE" w:rsidRDefault="005375AE" w:rsidP="005375AE">
            <w:pPr>
              <w:rPr>
                <w:ins w:id="220" w:author="scottdagreat@yahoo.com" w:date="2017-07-03T14:50:00Z"/>
                <w:rFonts w:eastAsia="Times New Roman"/>
              </w:rPr>
            </w:pPr>
            <w:ins w:id="221" w:author="scottdagreat@yahoo.com" w:date="2017-07-03T14:50:00Z">
              <w:r w:rsidRPr="005375AE">
                <w:rPr>
                  <w:rFonts w:eastAsia="Times New Roman"/>
                </w:rPr>
                <w:t>-30.060178</w:t>
              </w:r>
            </w:ins>
          </w:p>
        </w:tc>
      </w:tr>
      <w:tr w:rsidR="005375AE" w:rsidRPr="005375AE" w14:paraId="3EC11264" w14:textId="77777777" w:rsidTr="005375AE">
        <w:trPr>
          <w:tblCellSpacing w:w="15" w:type="dxa"/>
          <w:ins w:id="222" w:author="scottdagreat@yahoo.com" w:date="2017-07-03T14:50:00Z"/>
        </w:trPr>
        <w:tc>
          <w:tcPr>
            <w:tcW w:w="0" w:type="auto"/>
            <w:vAlign w:val="center"/>
            <w:hideMark/>
          </w:tcPr>
          <w:p w14:paraId="511E0FBB" w14:textId="77777777" w:rsidR="005375AE" w:rsidRPr="005375AE" w:rsidRDefault="005375AE" w:rsidP="005375AE">
            <w:pPr>
              <w:jc w:val="center"/>
              <w:rPr>
                <w:ins w:id="223" w:author="scottdagreat@yahoo.com" w:date="2017-07-03T14:50:00Z"/>
                <w:rFonts w:eastAsia="Times New Roman"/>
                <w:b/>
                <w:bCs/>
              </w:rPr>
            </w:pPr>
            <w:ins w:id="224" w:author="scottdagreat@yahoo.com" w:date="2017-07-03T14:50:00Z">
              <w:r w:rsidRPr="005375AE">
                <w:rPr>
                  <w:rFonts w:eastAsia="Times New Roman"/>
                  <w:b/>
                  <w:bCs/>
                </w:rPr>
                <w:t>Neighborhood MeadowV</w:t>
              </w:r>
            </w:ins>
          </w:p>
        </w:tc>
        <w:tc>
          <w:tcPr>
            <w:tcW w:w="0" w:type="auto"/>
            <w:noWrap/>
            <w:vAlign w:val="center"/>
          </w:tcPr>
          <w:p w14:paraId="094E5254" w14:textId="5C69F40D" w:rsidR="005375AE" w:rsidRPr="005375AE" w:rsidRDefault="005375AE" w:rsidP="005375AE">
            <w:pPr>
              <w:rPr>
                <w:ins w:id="225" w:author="scottdagreat@yahoo.com" w:date="2017-07-03T14:50:00Z"/>
                <w:rFonts w:eastAsia="Times New Roman"/>
              </w:rPr>
            </w:pPr>
          </w:p>
        </w:tc>
        <w:tc>
          <w:tcPr>
            <w:tcW w:w="0" w:type="auto"/>
            <w:vAlign w:val="center"/>
          </w:tcPr>
          <w:p w14:paraId="1CB90861" w14:textId="57045627" w:rsidR="005375AE" w:rsidRPr="005375AE" w:rsidRDefault="005375AE" w:rsidP="005375AE">
            <w:pPr>
              <w:rPr>
                <w:ins w:id="226" w:author="scottdagreat@yahoo.com" w:date="2017-07-03T14:50:00Z"/>
                <w:rFonts w:eastAsia="Times New Roman"/>
              </w:rPr>
            </w:pPr>
          </w:p>
        </w:tc>
        <w:tc>
          <w:tcPr>
            <w:tcW w:w="0" w:type="auto"/>
            <w:vAlign w:val="center"/>
          </w:tcPr>
          <w:p w14:paraId="01833CFF" w14:textId="7D057FCA" w:rsidR="005375AE" w:rsidRPr="005375AE" w:rsidRDefault="005375AE" w:rsidP="005375AE">
            <w:pPr>
              <w:rPr>
                <w:ins w:id="227" w:author="scottdagreat@yahoo.com" w:date="2017-07-03T14:50:00Z"/>
                <w:rFonts w:eastAsia="Times New Roman"/>
              </w:rPr>
            </w:pPr>
          </w:p>
        </w:tc>
        <w:tc>
          <w:tcPr>
            <w:tcW w:w="0" w:type="auto"/>
            <w:gridSpan w:val="5"/>
            <w:noWrap/>
            <w:vAlign w:val="center"/>
            <w:hideMark/>
          </w:tcPr>
          <w:p w14:paraId="55D6785F" w14:textId="77777777" w:rsidR="005375AE" w:rsidRPr="005375AE" w:rsidRDefault="005375AE" w:rsidP="005375AE">
            <w:pPr>
              <w:rPr>
                <w:ins w:id="228" w:author="scottdagreat@yahoo.com" w:date="2017-07-03T14:50:00Z"/>
                <w:rFonts w:eastAsia="Times New Roman"/>
              </w:rPr>
            </w:pPr>
            <w:ins w:id="229" w:author="scottdagreat@yahoo.com" w:date="2017-07-03T14:50:00Z">
              <w:r w:rsidRPr="005375AE">
                <w:rPr>
                  <w:rFonts w:eastAsia="Times New Roman"/>
                </w:rPr>
                <w:t>-57.730460</w:t>
              </w:r>
            </w:ins>
          </w:p>
        </w:tc>
        <w:tc>
          <w:tcPr>
            <w:tcW w:w="0" w:type="auto"/>
            <w:gridSpan w:val="2"/>
            <w:noWrap/>
            <w:vAlign w:val="center"/>
            <w:hideMark/>
          </w:tcPr>
          <w:p w14:paraId="1FD4B8C5" w14:textId="77777777" w:rsidR="005375AE" w:rsidRPr="005375AE" w:rsidRDefault="005375AE" w:rsidP="005375AE">
            <w:pPr>
              <w:rPr>
                <w:ins w:id="230" w:author="scottdagreat@yahoo.com" w:date="2017-07-03T14:50:00Z"/>
                <w:rFonts w:eastAsia="Times New Roman"/>
              </w:rPr>
            </w:pPr>
            <w:ins w:id="231" w:author="scottdagreat@yahoo.com" w:date="2017-07-03T14:50:00Z">
              <w:r w:rsidRPr="005375AE">
                <w:rPr>
                  <w:rFonts w:eastAsia="Times New Roman"/>
                </w:rPr>
                <w:t>-9.393420</w:t>
              </w:r>
            </w:ins>
          </w:p>
        </w:tc>
      </w:tr>
      <w:tr w:rsidR="005375AE" w:rsidRPr="005375AE" w14:paraId="70B54F58" w14:textId="77777777" w:rsidTr="005375AE">
        <w:trPr>
          <w:tblCellSpacing w:w="15" w:type="dxa"/>
          <w:ins w:id="232" w:author="scottdagreat@yahoo.com" w:date="2017-07-03T14:50:00Z"/>
        </w:trPr>
        <w:tc>
          <w:tcPr>
            <w:tcW w:w="0" w:type="auto"/>
            <w:vAlign w:val="center"/>
            <w:hideMark/>
          </w:tcPr>
          <w:p w14:paraId="0FEB6258" w14:textId="77777777" w:rsidR="005375AE" w:rsidRPr="005375AE" w:rsidRDefault="005375AE" w:rsidP="005375AE">
            <w:pPr>
              <w:jc w:val="center"/>
              <w:rPr>
                <w:ins w:id="233" w:author="scottdagreat@yahoo.com" w:date="2017-07-03T14:50:00Z"/>
                <w:rFonts w:eastAsia="Times New Roman"/>
                <w:b/>
                <w:bCs/>
              </w:rPr>
            </w:pPr>
            <w:ins w:id="234" w:author="scottdagreat@yahoo.com" w:date="2017-07-03T14:50:00Z">
              <w:r w:rsidRPr="005375AE">
                <w:rPr>
                  <w:rFonts w:eastAsia="Times New Roman"/>
                  <w:b/>
                  <w:bCs/>
                </w:rPr>
                <w:lastRenderedPageBreak/>
                <w:t>Neighborhood Mitchel</w:t>
              </w:r>
            </w:ins>
          </w:p>
        </w:tc>
        <w:tc>
          <w:tcPr>
            <w:tcW w:w="0" w:type="auto"/>
            <w:noWrap/>
            <w:vAlign w:val="center"/>
          </w:tcPr>
          <w:p w14:paraId="54287F8B" w14:textId="037F6698" w:rsidR="005375AE" w:rsidRPr="005375AE" w:rsidRDefault="005375AE" w:rsidP="005375AE">
            <w:pPr>
              <w:rPr>
                <w:ins w:id="235" w:author="scottdagreat@yahoo.com" w:date="2017-07-03T14:50:00Z"/>
                <w:rFonts w:eastAsia="Times New Roman"/>
              </w:rPr>
            </w:pPr>
          </w:p>
        </w:tc>
        <w:tc>
          <w:tcPr>
            <w:tcW w:w="0" w:type="auto"/>
            <w:vAlign w:val="center"/>
          </w:tcPr>
          <w:p w14:paraId="30B1CC77" w14:textId="798BCE89" w:rsidR="005375AE" w:rsidRPr="005375AE" w:rsidRDefault="005375AE" w:rsidP="005375AE">
            <w:pPr>
              <w:rPr>
                <w:ins w:id="236" w:author="scottdagreat@yahoo.com" w:date="2017-07-03T14:50:00Z"/>
                <w:rFonts w:eastAsia="Times New Roman"/>
              </w:rPr>
            </w:pPr>
          </w:p>
        </w:tc>
        <w:tc>
          <w:tcPr>
            <w:tcW w:w="0" w:type="auto"/>
            <w:vAlign w:val="center"/>
          </w:tcPr>
          <w:p w14:paraId="2FFDCA52" w14:textId="67C4876A" w:rsidR="005375AE" w:rsidRPr="005375AE" w:rsidRDefault="005375AE" w:rsidP="005375AE">
            <w:pPr>
              <w:rPr>
                <w:ins w:id="237" w:author="scottdagreat@yahoo.com" w:date="2017-07-03T14:50:00Z"/>
                <w:rFonts w:eastAsia="Times New Roman"/>
              </w:rPr>
            </w:pPr>
          </w:p>
        </w:tc>
        <w:tc>
          <w:tcPr>
            <w:tcW w:w="0" w:type="auto"/>
            <w:gridSpan w:val="5"/>
            <w:noWrap/>
            <w:vAlign w:val="center"/>
            <w:hideMark/>
          </w:tcPr>
          <w:p w14:paraId="23A320ED" w14:textId="77777777" w:rsidR="005375AE" w:rsidRPr="005375AE" w:rsidRDefault="005375AE" w:rsidP="005375AE">
            <w:pPr>
              <w:rPr>
                <w:ins w:id="238" w:author="scottdagreat@yahoo.com" w:date="2017-07-03T14:50:00Z"/>
                <w:rFonts w:eastAsia="Times New Roman"/>
              </w:rPr>
            </w:pPr>
            <w:ins w:id="239" w:author="scottdagreat@yahoo.com" w:date="2017-07-03T14:50:00Z">
              <w:r w:rsidRPr="005375AE">
                <w:rPr>
                  <w:rFonts w:eastAsia="Times New Roman"/>
                </w:rPr>
                <w:t>-60.874269</w:t>
              </w:r>
            </w:ins>
          </w:p>
        </w:tc>
        <w:tc>
          <w:tcPr>
            <w:tcW w:w="0" w:type="auto"/>
            <w:gridSpan w:val="2"/>
            <w:noWrap/>
            <w:vAlign w:val="center"/>
            <w:hideMark/>
          </w:tcPr>
          <w:p w14:paraId="4432ECDA" w14:textId="77777777" w:rsidR="005375AE" w:rsidRPr="005375AE" w:rsidRDefault="005375AE" w:rsidP="005375AE">
            <w:pPr>
              <w:rPr>
                <w:ins w:id="240" w:author="scottdagreat@yahoo.com" w:date="2017-07-03T14:50:00Z"/>
                <w:rFonts w:eastAsia="Times New Roman"/>
              </w:rPr>
            </w:pPr>
            <w:ins w:id="241" w:author="scottdagreat@yahoo.com" w:date="2017-07-03T14:50:00Z">
              <w:r w:rsidRPr="005375AE">
                <w:rPr>
                  <w:rFonts w:eastAsia="Times New Roman"/>
                </w:rPr>
                <w:t>-20.667493</w:t>
              </w:r>
            </w:ins>
          </w:p>
        </w:tc>
      </w:tr>
      <w:tr w:rsidR="005375AE" w:rsidRPr="005375AE" w14:paraId="72CDBA27" w14:textId="77777777" w:rsidTr="005375AE">
        <w:trPr>
          <w:tblCellSpacing w:w="15" w:type="dxa"/>
          <w:ins w:id="242" w:author="scottdagreat@yahoo.com" w:date="2017-07-03T14:50:00Z"/>
        </w:trPr>
        <w:tc>
          <w:tcPr>
            <w:tcW w:w="0" w:type="auto"/>
            <w:vAlign w:val="center"/>
            <w:hideMark/>
          </w:tcPr>
          <w:p w14:paraId="76B1CF3D" w14:textId="77777777" w:rsidR="005375AE" w:rsidRPr="005375AE" w:rsidRDefault="005375AE" w:rsidP="005375AE">
            <w:pPr>
              <w:jc w:val="center"/>
              <w:rPr>
                <w:ins w:id="243" w:author="scottdagreat@yahoo.com" w:date="2017-07-03T14:50:00Z"/>
                <w:rFonts w:eastAsia="Times New Roman"/>
                <w:b/>
                <w:bCs/>
              </w:rPr>
            </w:pPr>
            <w:ins w:id="244" w:author="scottdagreat@yahoo.com" w:date="2017-07-03T14:50:00Z">
              <w:r w:rsidRPr="005375AE">
                <w:rPr>
                  <w:rFonts w:eastAsia="Times New Roman"/>
                  <w:b/>
                  <w:bCs/>
                </w:rPr>
                <w:t>Neighborhood NAmes</w:t>
              </w:r>
            </w:ins>
          </w:p>
        </w:tc>
        <w:tc>
          <w:tcPr>
            <w:tcW w:w="0" w:type="auto"/>
            <w:noWrap/>
            <w:vAlign w:val="center"/>
          </w:tcPr>
          <w:p w14:paraId="1E684322" w14:textId="61247490" w:rsidR="005375AE" w:rsidRPr="005375AE" w:rsidRDefault="005375AE" w:rsidP="005375AE">
            <w:pPr>
              <w:rPr>
                <w:ins w:id="245" w:author="scottdagreat@yahoo.com" w:date="2017-07-03T14:50:00Z"/>
                <w:rFonts w:eastAsia="Times New Roman"/>
              </w:rPr>
            </w:pPr>
          </w:p>
        </w:tc>
        <w:tc>
          <w:tcPr>
            <w:tcW w:w="0" w:type="auto"/>
            <w:vAlign w:val="center"/>
          </w:tcPr>
          <w:p w14:paraId="20E43F74" w14:textId="20A47B8C" w:rsidR="005375AE" w:rsidRPr="005375AE" w:rsidRDefault="005375AE" w:rsidP="005375AE">
            <w:pPr>
              <w:rPr>
                <w:ins w:id="246" w:author="scottdagreat@yahoo.com" w:date="2017-07-03T14:50:00Z"/>
                <w:rFonts w:eastAsia="Times New Roman"/>
              </w:rPr>
            </w:pPr>
          </w:p>
        </w:tc>
        <w:tc>
          <w:tcPr>
            <w:tcW w:w="0" w:type="auto"/>
            <w:vAlign w:val="center"/>
          </w:tcPr>
          <w:p w14:paraId="6F62FF48" w14:textId="498F7C68" w:rsidR="005375AE" w:rsidRPr="005375AE" w:rsidRDefault="005375AE" w:rsidP="005375AE">
            <w:pPr>
              <w:rPr>
                <w:ins w:id="247" w:author="scottdagreat@yahoo.com" w:date="2017-07-03T14:50:00Z"/>
                <w:rFonts w:eastAsia="Times New Roman"/>
              </w:rPr>
            </w:pPr>
          </w:p>
        </w:tc>
        <w:tc>
          <w:tcPr>
            <w:tcW w:w="0" w:type="auto"/>
            <w:gridSpan w:val="5"/>
            <w:noWrap/>
            <w:vAlign w:val="center"/>
            <w:hideMark/>
          </w:tcPr>
          <w:p w14:paraId="4D1C489A" w14:textId="77777777" w:rsidR="005375AE" w:rsidRPr="005375AE" w:rsidRDefault="005375AE" w:rsidP="005375AE">
            <w:pPr>
              <w:rPr>
                <w:ins w:id="248" w:author="scottdagreat@yahoo.com" w:date="2017-07-03T14:50:00Z"/>
                <w:rFonts w:eastAsia="Times New Roman"/>
              </w:rPr>
            </w:pPr>
            <w:ins w:id="249" w:author="scottdagreat@yahoo.com" w:date="2017-07-03T14:50:00Z">
              <w:r w:rsidRPr="005375AE">
                <w:rPr>
                  <w:rFonts w:eastAsia="Times New Roman"/>
                </w:rPr>
                <w:t>-55.995454</w:t>
              </w:r>
            </w:ins>
          </w:p>
        </w:tc>
        <w:tc>
          <w:tcPr>
            <w:tcW w:w="0" w:type="auto"/>
            <w:gridSpan w:val="2"/>
            <w:noWrap/>
            <w:vAlign w:val="center"/>
            <w:hideMark/>
          </w:tcPr>
          <w:p w14:paraId="511A236C" w14:textId="77777777" w:rsidR="005375AE" w:rsidRPr="005375AE" w:rsidRDefault="005375AE" w:rsidP="005375AE">
            <w:pPr>
              <w:rPr>
                <w:ins w:id="250" w:author="scottdagreat@yahoo.com" w:date="2017-07-03T14:50:00Z"/>
                <w:rFonts w:eastAsia="Times New Roman"/>
              </w:rPr>
            </w:pPr>
            <w:ins w:id="251" w:author="scottdagreat@yahoo.com" w:date="2017-07-03T14:50:00Z">
              <w:r w:rsidRPr="005375AE">
                <w:rPr>
                  <w:rFonts w:eastAsia="Times New Roman"/>
                </w:rPr>
                <w:t>-18.398166</w:t>
              </w:r>
            </w:ins>
          </w:p>
        </w:tc>
      </w:tr>
      <w:tr w:rsidR="005375AE" w:rsidRPr="005375AE" w14:paraId="2388E87E" w14:textId="77777777" w:rsidTr="005375AE">
        <w:trPr>
          <w:tblCellSpacing w:w="15" w:type="dxa"/>
          <w:ins w:id="252" w:author="scottdagreat@yahoo.com" w:date="2017-07-03T14:50:00Z"/>
        </w:trPr>
        <w:tc>
          <w:tcPr>
            <w:tcW w:w="0" w:type="auto"/>
            <w:vAlign w:val="center"/>
            <w:hideMark/>
          </w:tcPr>
          <w:p w14:paraId="596B54CA" w14:textId="77777777" w:rsidR="005375AE" w:rsidRPr="005375AE" w:rsidRDefault="005375AE" w:rsidP="005375AE">
            <w:pPr>
              <w:jc w:val="center"/>
              <w:rPr>
                <w:ins w:id="253" w:author="scottdagreat@yahoo.com" w:date="2017-07-03T14:50:00Z"/>
                <w:rFonts w:eastAsia="Times New Roman"/>
                <w:b/>
                <w:bCs/>
              </w:rPr>
            </w:pPr>
            <w:ins w:id="254" w:author="scottdagreat@yahoo.com" w:date="2017-07-03T14:50:00Z">
              <w:r w:rsidRPr="005375AE">
                <w:rPr>
                  <w:rFonts w:eastAsia="Times New Roman"/>
                  <w:b/>
                  <w:bCs/>
                </w:rPr>
                <w:t>Neighborhood NPkVill</w:t>
              </w:r>
            </w:ins>
          </w:p>
        </w:tc>
        <w:tc>
          <w:tcPr>
            <w:tcW w:w="0" w:type="auto"/>
            <w:noWrap/>
            <w:vAlign w:val="center"/>
          </w:tcPr>
          <w:p w14:paraId="05A0B582" w14:textId="19195D24" w:rsidR="005375AE" w:rsidRPr="005375AE" w:rsidRDefault="005375AE" w:rsidP="005375AE">
            <w:pPr>
              <w:rPr>
                <w:ins w:id="255" w:author="scottdagreat@yahoo.com" w:date="2017-07-03T14:50:00Z"/>
                <w:rFonts w:eastAsia="Times New Roman"/>
              </w:rPr>
            </w:pPr>
          </w:p>
        </w:tc>
        <w:tc>
          <w:tcPr>
            <w:tcW w:w="0" w:type="auto"/>
            <w:vAlign w:val="center"/>
          </w:tcPr>
          <w:p w14:paraId="015FF3D4" w14:textId="4EB88D81" w:rsidR="005375AE" w:rsidRPr="005375AE" w:rsidRDefault="005375AE" w:rsidP="005375AE">
            <w:pPr>
              <w:rPr>
                <w:ins w:id="256" w:author="scottdagreat@yahoo.com" w:date="2017-07-03T14:50:00Z"/>
                <w:rFonts w:eastAsia="Times New Roman"/>
              </w:rPr>
            </w:pPr>
          </w:p>
        </w:tc>
        <w:tc>
          <w:tcPr>
            <w:tcW w:w="0" w:type="auto"/>
            <w:vAlign w:val="center"/>
          </w:tcPr>
          <w:p w14:paraId="5919B6F3" w14:textId="4E9895D3" w:rsidR="005375AE" w:rsidRPr="005375AE" w:rsidRDefault="005375AE" w:rsidP="005375AE">
            <w:pPr>
              <w:rPr>
                <w:ins w:id="257" w:author="scottdagreat@yahoo.com" w:date="2017-07-03T14:50:00Z"/>
                <w:rFonts w:eastAsia="Times New Roman"/>
              </w:rPr>
            </w:pPr>
          </w:p>
        </w:tc>
        <w:tc>
          <w:tcPr>
            <w:tcW w:w="0" w:type="auto"/>
            <w:gridSpan w:val="5"/>
            <w:noWrap/>
            <w:vAlign w:val="center"/>
            <w:hideMark/>
          </w:tcPr>
          <w:p w14:paraId="77DE7E28" w14:textId="77777777" w:rsidR="005375AE" w:rsidRPr="005375AE" w:rsidRDefault="005375AE" w:rsidP="005375AE">
            <w:pPr>
              <w:rPr>
                <w:ins w:id="258" w:author="scottdagreat@yahoo.com" w:date="2017-07-03T14:50:00Z"/>
                <w:rFonts w:eastAsia="Times New Roman"/>
              </w:rPr>
            </w:pPr>
            <w:ins w:id="259" w:author="scottdagreat@yahoo.com" w:date="2017-07-03T14:50:00Z">
              <w:r w:rsidRPr="005375AE">
                <w:rPr>
                  <w:rFonts w:eastAsia="Times New Roman"/>
                </w:rPr>
                <w:t>-45.296463</w:t>
              </w:r>
            </w:ins>
          </w:p>
        </w:tc>
        <w:tc>
          <w:tcPr>
            <w:tcW w:w="0" w:type="auto"/>
            <w:gridSpan w:val="2"/>
            <w:vAlign w:val="center"/>
            <w:hideMark/>
          </w:tcPr>
          <w:p w14:paraId="2D9AB7C6" w14:textId="77777777" w:rsidR="005375AE" w:rsidRPr="005375AE" w:rsidRDefault="005375AE" w:rsidP="005375AE">
            <w:pPr>
              <w:rPr>
                <w:ins w:id="260" w:author="scottdagreat@yahoo.com" w:date="2017-07-03T14:50:00Z"/>
                <w:rFonts w:eastAsia="Times New Roman"/>
              </w:rPr>
            </w:pPr>
            <w:ins w:id="261" w:author="scottdagreat@yahoo.com" w:date="2017-07-03T14:50:00Z">
              <w:r w:rsidRPr="005375AE">
                <w:rPr>
                  <w:rFonts w:eastAsia="Times New Roman"/>
                </w:rPr>
                <w:t>9.780776</w:t>
              </w:r>
            </w:ins>
          </w:p>
        </w:tc>
      </w:tr>
      <w:tr w:rsidR="005375AE" w:rsidRPr="005375AE" w14:paraId="7780E2E8" w14:textId="77777777" w:rsidTr="005375AE">
        <w:trPr>
          <w:tblCellSpacing w:w="15" w:type="dxa"/>
          <w:ins w:id="262" w:author="scottdagreat@yahoo.com" w:date="2017-07-03T14:50:00Z"/>
        </w:trPr>
        <w:tc>
          <w:tcPr>
            <w:tcW w:w="0" w:type="auto"/>
            <w:vAlign w:val="center"/>
            <w:hideMark/>
          </w:tcPr>
          <w:p w14:paraId="564C0124" w14:textId="77777777" w:rsidR="005375AE" w:rsidRPr="005375AE" w:rsidRDefault="005375AE" w:rsidP="005375AE">
            <w:pPr>
              <w:jc w:val="center"/>
              <w:rPr>
                <w:ins w:id="263" w:author="scottdagreat@yahoo.com" w:date="2017-07-03T14:50:00Z"/>
                <w:rFonts w:eastAsia="Times New Roman"/>
                <w:b/>
                <w:bCs/>
              </w:rPr>
            </w:pPr>
            <w:ins w:id="264" w:author="scottdagreat@yahoo.com" w:date="2017-07-03T14:50:00Z">
              <w:r w:rsidRPr="005375AE">
                <w:rPr>
                  <w:rFonts w:eastAsia="Times New Roman"/>
                  <w:b/>
                  <w:bCs/>
                </w:rPr>
                <w:t>Neighborhood NWAmes</w:t>
              </w:r>
            </w:ins>
          </w:p>
        </w:tc>
        <w:tc>
          <w:tcPr>
            <w:tcW w:w="0" w:type="auto"/>
            <w:noWrap/>
            <w:vAlign w:val="center"/>
          </w:tcPr>
          <w:p w14:paraId="3CD493FA" w14:textId="4504B587" w:rsidR="005375AE" w:rsidRPr="005375AE" w:rsidRDefault="005375AE" w:rsidP="005375AE">
            <w:pPr>
              <w:rPr>
                <w:ins w:id="265" w:author="scottdagreat@yahoo.com" w:date="2017-07-03T14:50:00Z"/>
                <w:rFonts w:eastAsia="Times New Roman"/>
              </w:rPr>
            </w:pPr>
          </w:p>
        </w:tc>
        <w:tc>
          <w:tcPr>
            <w:tcW w:w="0" w:type="auto"/>
            <w:vAlign w:val="center"/>
          </w:tcPr>
          <w:p w14:paraId="423DA5C0" w14:textId="72DA8A9E" w:rsidR="005375AE" w:rsidRPr="005375AE" w:rsidRDefault="005375AE" w:rsidP="005375AE">
            <w:pPr>
              <w:rPr>
                <w:ins w:id="266" w:author="scottdagreat@yahoo.com" w:date="2017-07-03T14:50:00Z"/>
                <w:rFonts w:eastAsia="Times New Roman"/>
              </w:rPr>
            </w:pPr>
          </w:p>
        </w:tc>
        <w:tc>
          <w:tcPr>
            <w:tcW w:w="0" w:type="auto"/>
            <w:vAlign w:val="center"/>
          </w:tcPr>
          <w:p w14:paraId="520C9EF9" w14:textId="7D16E84B" w:rsidR="005375AE" w:rsidRPr="005375AE" w:rsidRDefault="005375AE" w:rsidP="005375AE">
            <w:pPr>
              <w:rPr>
                <w:ins w:id="267" w:author="scottdagreat@yahoo.com" w:date="2017-07-03T14:50:00Z"/>
                <w:rFonts w:eastAsia="Times New Roman"/>
              </w:rPr>
            </w:pPr>
          </w:p>
        </w:tc>
        <w:tc>
          <w:tcPr>
            <w:tcW w:w="0" w:type="auto"/>
            <w:gridSpan w:val="5"/>
            <w:noWrap/>
            <w:vAlign w:val="center"/>
            <w:hideMark/>
          </w:tcPr>
          <w:p w14:paraId="7B132D7A" w14:textId="77777777" w:rsidR="005375AE" w:rsidRPr="005375AE" w:rsidRDefault="005375AE" w:rsidP="005375AE">
            <w:pPr>
              <w:rPr>
                <w:ins w:id="268" w:author="scottdagreat@yahoo.com" w:date="2017-07-03T14:50:00Z"/>
                <w:rFonts w:eastAsia="Times New Roman"/>
              </w:rPr>
            </w:pPr>
            <w:ins w:id="269" w:author="scottdagreat@yahoo.com" w:date="2017-07-03T14:50:00Z">
              <w:r w:rsidRPr="005375AE">
                <w:rPr>
                  <w:rFonts w:eastAsia="Times New Roman"/>
                </w:rPr>
                <w:t>-60.140720</w:t>
              </w:r>
            </w:ins>
          </w:p>
        </w:tc>
        <w:tc>
          <w:tcPr>
            <w:tcW w:w="0" w:type="auto"/>
            <w:gridSpan w:val="2"/>
            <w:noWrap/>
            <w:vAlign w:val="center"/>
            <w:hideMark/>
          </w:tcPr>
          <w:p w14:paraId="29C4A1D3" w14:textId="77777777" w:rsidR="005375AE" w:rsidRPr="005375AE" w:rsidRDefault="005375AE" w:rsidP="005375AE">
            <w:pPr>
              <w:rPr>
                <w:ins w:id="270" w:author="scottdagreat@yahoo.com" w:date="2017-07-03T14:50:00Z"/>
                <w:rFonts w:eastAsia="Times New Roman"/>
              </w:rPr>
            </w:pPr>
            <w:ins w:id="271" w:author="scottdagreat@yahoo.com" w:date="2017-07-03T14:50:00Z">
              <w:r w:rsidRPr="005375AE">
                <w:rPr>
                  <w:rFonts w:eastAsia="Times New Roman"/>
                </w:rPr>
                <w:t>-21.195677</w:t>
              </w:r>
            </w:ins>
          </w:p>
        </w:tc>
      </w:tr>
      <w:tr w:rsidR="005375AE" w:rsidRPr="005375AE" w14:paraId="32951E84" w14:textId="77777777" w:rsidTr="005375AE">
        <w:trPr>
          <w:tblCellSpacing w:w="15" w:type="dxa"/>
          <w:ins w:id="272" w:author="scottdagreat@yahoo.com" w:date="2017-07-03T14:50:00Z"/>
        </w:trPr>
        <w:tc>
          <w:tcPr>
            <w:tcW w:w="0" w:type="auto"/>
            <w:vAlign w:val="center"/>
            <w:hideMark/>
          </w:tcPr>
          <w:p w14:paraId="268DD485" w14:textId="77777777" w:rsidR="005375AE" w:rsidRPr="005375AE" w:rsidRDefault="005375AE" w:rsidP="005375AE">
            <w:pPr>
              <w:jc w:val="center"/>
              <w:rPr>
                <w:ins w:id="273" w:author="scottdagreat@yahoo.com" w:date="2017-07-03T14:50:00Z"/>
                <w:rFonts w:eastAsia="Times New Roman"/>
                <w:b/>
                <w:bCs/>
              </w:rPr>
            </w:pPr>
            <w:ins w:id="274" w:author="scottdagreat@yahoo.com" w:date="2017-07-03T14:50:00Z">
              <w:r w:rsidRPr="005375AE">
                <w:rPr>
                  <w:rFonts w:eastAsia="Times New Roman"/>
                  <w:b/>
                  <w:bCs/>
                </w:rPr>
                <w:t>Neighborhood NoRidge</w:t>
              </w:r>
            </w:ins>
          </w:p>
        </w:tc>
        <w:tc>
          <w:tcPr>
            <w:tcW w:w="0" w:type="auto"/>
            <w:vAlign w:val="center"/>
          </w:tcPr>
          <w:p w14:paraId="2A1EBE12" w14:textId="37ECFCF0" w:rsidR="005375AE" w:rsidRPr="005375AE" w:rsidRDefault="005375AE" w:rsidP="005375AE">
            <w:pPr>
              <w:rPr>
                <w:ins w:id="275" w:author="scottdagreat@yahoo.com" w:date="2017-07-03T14:50:00Z"/>
                <w:rFonts w:eastAsia="Times New Roman"/>
              </w:rPr>
            </w:pPr>
          </w:p>
        </w:tc>
        <w:tc>
          <w:tcPr>
            <w:tcW w:w="0" w:type="auto"/>
            <w:vAlign w:val="center"/>
          </w:tcPr>
          <w:p w14:paraId="786E8483" w14:textId="12112CB6" w:rsidR="005375AE" w:rsidRPr="005375AE" w:rsidRDefault="005375AE" w:rsidP="005375AE">
            <w:pPr>
              <w:rPr>
                <w:ins w:id="276" w:author="scottdagreat@yahoo.com" w:date="2017-07-03T14:50:00Z"/>
                <w:rFonts w:eastAsia="Times New Roman"/>
              </w:rPr>
            </w:pPr>
          </w:p>
        </w:tc>
        <w:tc>
          <w:tcPr>
            <w:tcW w:w="0" w:type="auto"/>
            <w:vAlign w:val="center"/>
          </w:tcPr>
          <w:p w14:paraId="42DE9CD6" w14:textId="60B4C5B2" w:rsidR="005375AE" w:rsidRPr="005375AE" w:rsidRDefault="005375AE" w:rsidP="005375AE">
            <w:pPr>
              <w:rPr>
                <w:ins w:id="277" w:author="scottdagreat@yahoo.com" w:date="2017-07-03T14:50:00Z"/>
                <w:rFonts w:eastAsia="Times New Roman"/>
              </w:rPr>
            </w:pPr>
          </w:p>
        </w:tc>
        <w:tc>
          <w:tcPr>
            <w:tcW w:w="0" w:type="auto"/>
            <w:gridSpan w:val="5"/>
            <w:noWrap/>
            <w:vAlign w:val="center"/>
            <w:hideMark/>
          </w:tcPr>
          <w:p w14:paraId="28299D84" w14:textId="77777777" w:rsidR="005375AE" w:rsidRPr="005375AE" w:rsidRDefault="005375AE" w:rsidP="005375AE">
            <w:pPr>
              <w:rPr>
                <w:ins w:id="278" w:author="scottdagreat@yahoo.com" w:date="2017-07-03T14:50:00Z"/>
                <w:rFonts w:eastAsia="Times New Roman"/>
              </w:rPr>
            </w:pPr>
            <w:ins w:id="279" w:author="scottdagreat@yahoo.com" w:date="2017-07-03T14:50:00Z">
              <w:r w:rsidRPr="005375AE">
                <w:rPr>
                  <w:rFonts w:eastAsia="Times New Roman"/>
                </w:rPr>
                <w:t>-14.782178</w:t>
              </w:r>
            </w:ins>
          </w:p>
        </w:tc>
        <w:tc>
          <w:tcPr>
            <w:tcW w:w="0" w:type="auto"/>
            <w:gridSpan w:val="2"/>
            <w:vAlign w:val="center"/>
            <w:hideMark/>
          </w:tcPr>
          <w:p w14:paraId="5F8CAB51" w14:textId="77777777" w:rsidR="005375AE" w:rsidRPr="005375AE" w:rsidRDefault="005375AE" w:rsidP="005375AE">
            <w:pPr>
              <w:rPr>
                <w:ins w:id="280" w:author="scottdagreat@yahoo.com" w:date="2017-07-03T14:50:00Z"/>
                <w:rFonts w:eastAsia="Times New Roman"/>
              </w:rPr>
            </w:pPr>
            <w:ins w:id="281" w:author="scottdagreat@yahoo.com" w:date="2017-07-03T14:50:00Z">
              <w:r w:rsidRPr="005375AE">
                <w:rPr>
                  <w:rFonts w:eastAsia="Times New Roman"/>
                </w:rPr>
                <w:t>26.618395</w:t>
              </w:r>
            </w:ins>
          </w:p>
        </w:tc>
      </w:tr>
      <w:tr w:rsidR="005375AE" w:rsidRPr="005375AE" w14:paraId="3C2FFDF4" w14:textId="77777777" w:rsidTr="005375AE">
        <w:trPr>
          <w:tblCellSpacing w:w="15" w:type="dxa"/>
          <w:ins w:id="282" w:author="scottdagreat@yahoo.com" w:date="2017-07-03T14:50:00Z"/>
        </w:trPr>
        <w:tc>
          <w:tcPr>
            <w:tcW w:w="0" w:type="auto"/>
            <w:vAlign w:val="center"/>
            <w:hideMark/>
          </w:tcPr>
          <w:p w14:paraId="1DC06A7F" w14:textId="77777777" w:rsidR="005375AE" w:rsidRPr="005375AE" w:rsidRDefault="005375AE" w:rsidP="005375AE">
            <w:pPr>
              <w:jc w:val="center"/>
              <w:rPr>
                <w:ins w:id="283" w:author="scottdagreat@yahoo.com" w:date="2017-07-03T14:50:00Z"/>
                <w:rFonts w:eastAsia="Times New Roman"/>
                <w:b/>
                <w:bCs/>
              </w:rPr>
            </w:pPr>
            <w:ins w:id="284" w:author="scottdagreat@yahoo.com" w:date="2017-07-03T14:50:00Z">
              <w:r w:rsidRPr="005375AE">
                <w:rPr>
                  <w:rFonts w:eastAsia="Times New Roman"/>
                  <w:b/>
                  <w:bCs/>
                </w:rPr>
                <w:t>Neighborhood NridgHt</w:t>
              </w:r>
            </w:ins>
          </w:p>
        </w:tc>
        <w:tc>
          <w:tcPr>
            <w:tcW w:w="0" w:type="auto"/>
            <w:vAlign w:val="center"/>
          </w:tcPr>
          <w:p w14:paraId="79C25AFB" w14:textId="5D2B7B70" w:rsidR="005375AE" w:rsidRPr="005375AE" w:rsidRDefault="005375AE" w:rsidP="005375AE">
            <w:pPr>
              <w:rPr>
                <w:ins w:id="285" w:author="scottdagreat@yahoo.com" w:date="2017-07-03T14:50:00Z"/>
                <w:rFonts w:eastAsia="Times New Roman"/>
              </w:rPr>
            </w:pPr>
          </w:p>
        </w:tc>
        <w:tc>
          <w:tcPr>
            <w:tcW w:w="0" w:type="auto"/>
            <w:vAlign w:val="center"/>
          </w:tcPr>
          <w:p w14:paraId="30294F03" w14:textId="1B8F2281" w:rsidR="005375AE" w:rsidRPr="005375AE" w:rsidRDefault="005375AE" w:rsidP="005375AE">
            <w:pPr>
              <w:rPr>
                <w:ins w:id="286" w:author="scottdagreat@yahoo.com" w:date="2017-07-03T14:50:00Z"/>
                <w:rFonts w:eastAsia="Times New Roman"/>
              </w:rPr>
            </w:pPr>
          </w:p>
        </w:tc>
        <w:tc>
          <w:tcPr>
            <w:tcW w:w="0" w:type="auto"/>
            <w:vAlign w:val="center"/>
          </w:tcPr>
          <w:p w14:paraId="3BC8FB6F" w14:textId="19B04D38" w:rsidR="005375AE" w:rsidRPr="005375AE" w:rsidRDefault="005375AE" w:rsidP="005375AE">
            <w:pPr>
              <w:rPr>
                <w:ins w:id="287" w:author="scottdagreat@yahoo.com" w:date="2017-07-03T14:50:00Z"/>
                <w:rFonts w:eastAsia="Times New Roman"/>
              </w:rPr>
            </w:pPr>
          </w:p>
        </w:tc>
        <w:tc>
          <w:tcPr>
            <w:tcW w:w="0" w:type="auto"/>
            <w:gridSpan w:val="5"/>
            <w:vAlign w:val="center"/>
            <w:hideMark/>
          </w:tcPr>
          <w:p w14:paraId="5C535F15" w14:textId="77777777" w:rsidR="005375AE" w:rsidRPr="005375AE" w:rsidRDefault="005375AE" w:rsidP="005375AE">
            <w:pPr>
              <w:rPr>
                <w:ins w:id="288" w:author="scottdagreat@yahoo.com" w:date="2017-07-03T14:50:00Z"/>
                <w:rFonts w:eastAsia="Times New Roman"/>
              </w:rPr>
            </w:pPr>
            <w:ins w:id="289" w:author="scottdagreat@yahoo.com" w:date="2017-07-03T14:50:00Z">
              <w:r w:rsidRPr="005375AE">
                <w:rPr>
                  <w:rFonts w:eastAsia="Times New Roman"/>
                </w:rPr>
                <w:t>2.993785</w:t>
              </w:r>
            </w:ins>
          </w:p>
        </w:tc>
        <w:tc>
          <w:tcPr>
            <w:tcW w:w="0" w:type="auto"/>
            <w:gridSpan w:val="2"/>
            <w:vAlign w:val="center"/>
            <w:hideMark/>
          </w:tcPr>
          <w:p w14:paraId="057387DE" w14:textId="77777777" w:rsidR="005375AE" w:rsidRPr="005375AE" w:rsidRDefault="005375AE" w:rsidP="005375AE">
            <w:pPr>
              <w:rPr>
                <w:ins w:id="290" w:author="scottdagreat@yahoo.com" w:date="2017-07-03T14:50:00Z"/>
                <w:rFonts w:eastAsia="Times New Roman"/>
              </w:rPr>
            </w:pPr>
            <w:ins w:id="291" w:author="scottdagreat@yahoo.com" w:date="2017-07-03T14:50:00Z">
              <w:r w:rsidRPr="005375AE">
                <w:rPr>
                  <w:rFonts w:eastAsia="Times New Roman"/>
                </w:rPr>
                <w:t>42.411431</w:t>
              </w:r>
            </w:ins>
          </w:p>
        </w:tc>
      </w:tr>
      <w:tr w:rsidR="005375AE" w:rsidRPr="005375AE" w14:paraId="038CD581" w14:textId="77777777" w:rsidTr="005375AE">
        <w:trPr>
          <w:gridAfter w:val="3"/>
          <w:tblCellSpacing w:w="15" w:type="dxa"/>
          <w:ins w:id="292" w:author="scottdagreat@yahoo.com" w:date="2017-07-03T14:50:00Z"/>
        </w:trPr>
        <w:tc>
          <w:tcPr>
            <w:tcW w:w="0" w:type="auto"/>
            <w:vAlign w:val="center"/>
            <w:hideMark/>
          </w:tcPr>
          <w:p w14:paraId="182E5D39" w14:textId="77777777" w:rsidR="005375AE" w:rsidRPr="005375AE" w:rsidRDefault="005375AE" w:rsidP="005375AE">
            <w:pPr>
              <w:jc w:val="center"/>
              <w:rPr>
                <w:ins w:id="293" w:author="scottdagreat@yahoo.com" w:date="2017-07-03T14:50:00Z"/>
                <w:rFonts w:eastAsia="Times New Roman"/>
                <w:b/>
                <w:bCs/>
              </w:rPr>
            </w:pPr>
            <w:ins w:id="294" w:author="scottdagreat@yahoo.com" w:date="2017-07-03T14:50:00Z">
              <w:r w:rsidRPr="005375AE">
                <w:rPr>
                  <w:rFonts w:eastAsia="Times New Roman"/>
                  <w:b/>
                  <w:bCs/>
                </w:rPr>
                <w:t>Neighborhood OldTown</w:t>
              </w:r>
            </w:ins>
          </w:p>
        </w:tc>
        <w:tc>
          <w:tcPr>
            <w:tcW w:w="0" w:type="auto"/>
            <w:noWrap/>
            <w:vAlign w:val="center"/>
          </w:tcPr>
          <w:p w14:paraId="45BB168B" w14:textId="7F6C1339" w:rsidR="005375AE" w:rsidRPr="005375AE" w:rsidRDefault="005375AE" w:rsidP="005375AE">
            <w:pPr>
              <w:rPr>
                <w:ins w:id="295" w:author="scottdagreat@yahoo.com" w:date="2017-07-03T14:50:00Z"/>
                <w:rFonts w:eastAsia="Times New Roman"/>
              </w:rPr>
            </w:pPr>
          </w:p>
        </w:tc>
        <w:tc>
          <w:tcPr>
            <w:tcW w:w="0" w:type="auto"/>
            <w:vAlign w:val="center"/>
          </w:tcPr>
          <w:p w14:paraId="355CAD3C" w14:textId="648C8F8D" w:rsidR="005375AE" w:rsidRPr="005375AE" w:rsidRDefault="005375AE" w:rsidP="005375AE">
            <w:pPr>
              <w:rPr>
                <w:ins w:id="296" w:author="scottdagreat@yahoo.com" w:date="2017-07-03T14:50:00Z"/>
                <w:rFonts w:eastAsia="Times New Roman"/>
              </w:rPr>
            </w:pPr>
          </w:p>
        </w:tc>
        <w:tc>
          <w:tcPr>
            <w:tcW w:w="0" w:type="auto"/>
            <w:vAlign w:val="center"/>
          </w:tcPr>
          <w:p w14:paraId="3F6EAF5D" w14:textId="682B69F3" w:rsidR="005375AE" w:rsidRPr="005375AE" w:rsidRDefault="005375AE" w:rsidP="005375AE">
            <w:pPr>
              <w:rPr>
                <w:ins w:id="297" w:author="scottdagreat@yahoo.com" w:date="2017-07-03T14:50:00Z"/>
                <w:rFonts w:eastAsia="Times New Roman"/>
              </w:rPr>
            </w:pPr>
          </w:p>
        </w:tc>
        <w:tc>
          <w:tcPr>
            <w:tcW w:w="0" w:type="auto"/>
            <w:gridSpan w:val="2"/>
            <w:noWrap/>
            <w:vAlign w:val="center"/>
            <w:hideMark/>
          </w:tcPr>
          <w:p w14:paraId="0F9DB357" w14:textId="77777777" w:rsidR="005375AE" w:rsidRPr="005375AE" w:rsidRDefault="005375AE" w:rsidP="005375AE">
            <w:pPr>
              <w:rPr>
                <w:ins w:id="298" w:author="scottdagreat@yahoo.com" w:date="2017-07-03T14:50:00Z"/>
                <w:rFonts w:eastAsia="Times New Roman"/>
              </w:rPr>
            </w:pPr>
            <w:ins w:id="299" w:author="scottdagreat@yahoo.com" w:date="2017-07-03T14:50:00Z">
              <w:r w:rsidRPr="005375AE">
                <w:rPr>
                  <w:rFonts w:eastAsia="Times New Roman"/>
                </w:rPr>
                <w:t>-71.008971</w:t>
              </w:r>
            </w:ins>
          </w:p>
        </w:tc>
        <w:tc>
          <w:tcPr>
            <w:tcW w:w="0" w:type="auto"/>
            <w:gridSpan w:val="2"/>
            <w:noWrap/>
            <w:vAlign w:val="center"/>
            <w:hideMark/>
          </w:tcPr>
          <w:p w14:paraId="2FF5CB81" w14:textId="77777777" w:rsidR="005375AE" w:rsidRPr="005375AE" w:rsidRDefault="005375AE" w:rsidP="005375AE">
            <w:pPr>
              <w:rPr>
                <w:ins w:id="300" w:author="scottdagreat@yahoo.com" w:date="2017-07-03T14:50:00Z"/>
                <w:rFonts w:eastAsia="Times New Roman"/>
              </w:rPr>
            </w:pPr>
            <w:ins w:id="301" w:author="scottdagreat@yahoo.com" w:date="2017-07-03T14:50:00Z">
              <w:r w:rsidRPr="005375AE">
                <w:rPr>
                  <w:rFonts w:eastAsia="Times New Roman"/>
                </w:rPr>
                <w:t>-30.645290</w:t>
              </w:r>
            </w:ins>
          </w:p>
        </w:tc>
      </w:tr>
      <w:tr w:rsidR="005375AE" w:rsidRPr="005375AE" w14:paraId="6A7A4802" w14:textId="77777777" w:rsidTr="005375AE">
        <w:trPr>
          <w:gridAfter w:val="4"/>
          <w:tblCellSpacing w:w="15" w:type="dxa"/>
          <w:ins w:id="302" w:author="scottdagreat@yahoo.com" w:date="2017-07-03T14:50:00Z"/>
        </w:trPr>
        <w:tc>
          <w:tcPr>
            <w:tcW w:w="0" w:type="auto"/>
            <w:vAlign w:val="center"/>
            <w:hideMark/>
          </w:tcPr>
          <w:p w14:paraId="4CE76DD6" w14:textId="77777777" w:rsidR="005375AE" w:rsidRPr="005375AE" w:rsidRDefault="005375AE" w:rsidP="005375AE">
            <w:pPr>
              <w:jc w:val="center"/>
              <w:rPr>
                <w:ins w:id="303" w:author="scottdagreat@yahoo.com" w:date="2017-07-03T14:50:00Z"/>
                <w:rFonts w:eastAsia="Times New Roman"/>
                <w:b/>
                <w:bCs/>
              </w:rPr>
            </w:pPr>
            <w:ins w:id="304" w:author="scottdagreat@yahoo.com" w:date="2017-07-03T14:50:00Z">
              <w:r w:rsidRPr="005375AE">
                <w:rPr>
                  <w:rFonts w:eastAsia="Times New Roman"/>
                  <w:b/>
                  <w:bCs/>
                </w:rPr>
                <w:t>Neighborhood SWISU</w:t>
              </w:r>
            </w:ins>
          </w:p>
        </w:tc>
        <w:tc>
          <w:tcPr>
            <w:tcW w:w="0" w:type="auto"/>
            <w:noWrap/>
            <w:vAlign w:val="center"/>
          </w:tcPr>
          <w:p w14:paraId="656D7884" w14:textId="0056864E" w:rsidR="005375AE" w:rsidRPr="005375AE" w:rsidRDefault="005375AE" w:rsidP="005375AE">
            <w:pPr>
              <w:rPr>
                <w:ins w:id="305" w:author="scottdagreat@yahoo.com" w:date="2017-07-03T14:50:00Z"/>
                <w:rFonts w:eastAsia="Times New Roman"/>
              </w:rPr>
            </w:pPr>
          </w:p>
        </w:tc>
        <w:tc>
          <w:tcPr>
            <w:tcW w:w="0" w:type="auto"/>
            <w:vAlign w:val="center"/>
          </w:tcPr>
          <w:p w14:paraId="33B54EA0" w14:textId="26B1715B" w:rsidR="005375AE" w:rsidRPr="005375AE" w:rsidRDefault="005375AE" w:rsidP="005375AE">
            <w:pPr>
              <w:rPr>
                <w:ins w:id="306" w:author="scottdagreat@yahoo.com" w:date="2017-07-03T14:50:00Z"/>
                <w:rFonts w:eastAsia="Times New Roman"/>
              </w:rPr>
            </w:pPr>
          </w:p>
        </w:tc>
        <w:tc>
          <w:tcPr>
            <w:tcW w:w="0" w:type="auto"/>
            <w:vAlign w:val="center"/>
          </w:tcPr>
          <w:p w14:paraId="4D960E77" w14:textId="702A6D56" w:rsidR="005375AE" w:rsidRPr="005375AE" w:rsidRDefault="005375AE" w:rsidP="005375AE">
            <w:pPr>
              <w:rPr>
                <w:ins w:id="307" w:author="scottdagreat@yahoo.com" w:date="2017-07-03T14:50:00Z"/>
                <w:rFonts w:eastAsia="Times New Roman"/>
              </w:rPr>
            </w:pPr>
          </w:p>
        </w:tc>
        <w:tc>
          <w:tcPr>
            <w:tcW w:w="0" w:type="auto"/>
            <w:noWrap/>
            <w:vAlign w:val="center"/>
            <w:hideMark/>
          </w:tcPr>
          <w:p w14:paraId="1B130B03" w14:textId="77777777" w:rsidR="005375AE" w:rsidRPr="005375AE" w:rsidRDefault="005375AE" w:rsidP="005375AE">
            <w:pPr>
              <w:rPr>
                <w:ins w:id="308" w:author="scottdagreat@yahoo.com" w:date="2017-07-03T14:50:00Z"/>
                <w:rFonts w:eastAsia="Times New Roman"/>
              </w:rPr>
            </w:pPr>
            <w:ins w:id="309" w:author="scottdagreat@yahoo.com" w:date="2017-07-03T14:50:00Z">
              <w:r w:rsidRPr="005375AE">
                <w:rPr>
                  <w:rFonts w:eastAsia="Times New Roman"/>
                </w:rPr>
                <w:t>-62.931204</w:t>
              </w:r>
            </w:ins>
          </w:p>
        </w:tc>
        <w:tc>
          <w:tcPr>
            <w:tcW w:w="0" w:type="auto"/>
            <w:gridSpan w:val="2"/>
            <w:noWrap/>
            <w:vAlign w:val="center"/>
            <w:hideMark/>
          </w:tcPr>
          <w:p w14:paraId="449A31EE" w14:textId="77777777" w:rsidR="005375AE" w:rsidRPr="005375AE" w:rsidRDefault="005375AE" w:rsidP="005375AE">
            <w:pPr>
              <w:rPr>
                <w:ins w:id="310" w:author="scottdagreat@yahoo.com" w:date="2017-07-03T14:50:00Z"/>
                <w:rFonts w:eastAsia="Times New Roman"/>
              </w:rPr>
            </w:pPr>
            <w:ins w:id="311" w:author="scottdagreat@yahoo.com" w:date="2017-07-03T14:50:00Z">
              <w:r w:rsidRPr="005375AE">
                <w:rPr>
                  <w:rFonts w:eastAsia="Times New Roman"/>
                </w:rPr>
                <w:t>-17.374694</w:t>
              </w:r>
            </w:ins>
          </w:p>
        </w:tc>
      </w:tr>
      <w:tr w:rsidR="005375AE" w:rsidRPr="005375AE" w14:paraId="54D18EE7" w14:textId="77777777" w:rsidTr="005375AE">
        <w:trPr>
          <w:gridAfter w:val="4"/>
          <w:tblCellSpacing w:w="15" w:type="dxa"/>
          <w:ins w:id="312" w:author="scottdagreat@yahoo.com" w:date="2017-07-03T14:50:00Z"/>
        </w:trPr>
        <w:tc>
          <w:tcPr>
            <w:tcW w:w="0" w:type="auto"/>
            <w:vAlign w:val="center"/>
            <w:hideMark/>
          </w:tcPr>
          <w:p w14:paraId="702958AE" w14:textId="77777777" w:rsidR="005375AE" w:rsidRPr="005375AE" w:rsidRDefault="005375AE" w:rsidP="005375AE">
            <w:pPr>
              <w:jc w:val="center"/>
              <w:rPr>
                <w:ins w:id="313" w:author="scottdagreat@yahoo.com" w:date="2017-07-03T14:50:00Z"/>
                <w:rFonts w:eastAsia="Times New Roman"/>
                <w:b/>
                <w:bCs/>
              </w:rPr>
            </w:pPr>
            <w:ins w:id="314" w:author="scottdagreat@yahoo.com" w:date="2017-07-03T14:50:00Z">
              <w:r w:rsidRPr="005375AE">
                <w:rPr>
                  <w:rFonts w:eastAsia="Times New Roman"/>
                  <w:b/>
                  <w:bCs/>
                </w:rPr>
                <w:t>Neighborhood Sawyer</w:t>
              </w:r>
            </w:ins>
          </w:p>
        </w:tc>
        <w:tc>
          <w:tcPr>
            <w:tcW w:w="0" w:type="auto"/>
            <w:noWrap/>
            <w:vAlign w:val="center"/>
          </w:tcPr>
          <w:p w14:paraId="7D3BF0E3" w14:textId="45DCA1BA" w:rsidR="005375AE" w:rsidRPr="005375AE" w:rsidRDefault="005375AE" w:rsidP="005375AE">
            <w:pPr>
              <w:rPr>
                <w:ins w:id="315" w:author="scottdagreat@yahoo.com" w:date="2017-07-03T14:50:00Z"/>
                <w:rFonts w:eastAsia="Times New Roman"/>
              </w:rPr>
            </w:pPr>
          </w:p>
        </w:tc>
        <w:tc>
          <w:tcPr>
            <w:tcW w:w="0" w:type="auto"/>
            <w:vAlign w:val="center"/>
          </w:tcPr>
          <w:p w14:paraId="7F952108" w14:textId="30FBC5B6" w:rsidR="005375AE" w:rsidRPr="005375AE" w:rsidRDefault="005375AE" w:rsidP="005375AE">
            <w:pPr>
              <w:rPr>
                <w:ins w:id="316" w:author="scottdagreat@yahoo.com" w:date="2017-07-03T14:50:00Z"/>
                <w:rFonts w:eastAsia="Times New Roman"/>
              </w:rPr>
            </w:pPr>
          </w:p>
        </w:tc>
        <w:tc>
          <w:tcPr>
            <w:tcW w:w="0" w:type="auto"/>
            <w:vAlign w:val="center"/>
          </w:tcPr>
          <w:p w14:paraId="172137C1" w14:textId="126B1470" w:rsidR="005375AE" w:rsidRPr="005375AE" w:rsidRDefault="005375AE" w:rsidP="005375AE">
            <w:pPr>
              <w:rPr>
                <w:ins w:id="317" w:author="scottdagreat@yahoo.com" w:date="2017-07-03T14:50:00Z"/>
                <w:rFonts w:eastAsia="Times New Roman"/>
              </w:rPr>
            </w:pPr>
          </w:p>
        </w:tc>
        <w:tc>
          <w:tcPr>
            <w:tcW w:w="0" w:type="auto"/>
            <w:noWrap/>
            <w:vAlign w:val="center"/>
            <w:hideMark/>
          </w:tcPr>
          <w:p w14:paraId="6D2B6AB8" w14:textId="77777777" w:rsidR="005375AE" w:rsidRPr="005375AE" w:rsidRDefault="005375AE" w:rsidP="005375AE">
            <w:pPr>
              <w:rPr>
                <w:ins w:id="318" w:author="scottdagreat@yahoo.com" w:date="2017-07-03T14:50:00Z"/>
                <w:rFonts w:eastAsia="Times New Roman"/>
              </w:rPr>
            </w:pPr>
            <w:ins w:id="319" w:author="scottdagreat@yahoo.com" w:date="2017-07-03T14:50:00Z">
              <w:r w:rsidRPr="005375AE">
                <w:rPr>
                  <w:rFonts w:eastAsia="Times New Roman"/>
                </w:rPr>
                <w:t>-60.226287</w:t>
              </w:r>
            </w:ins>
          </w:p>
        </w:tc>
        <w:tc>
          <w:tcPr>
            <w:tcW w:w="0" w:type="auto"/>
            <w:gridSpan w:val="2"/>
            <w:noWrap/>
            <w:vAlign w:val="center"/>
            <w:hideMark/>
          </w:tcPr>
          <w:p w14:paraId="35A9F966" w14:textId="77777777" w:rsidR="005375AE" w:rsidRPr="005375AE" w:rsidRDefault="005375AE" w:rsidP="005375AE">
            <w:pPr>
              <w:rPr>
                <w:ins w:id="320" w:author="scottdagreat@yahoo.com" w:date="2017-07-03T14:50:00Z"/>
                <w:rFonts w:eastAsia="Times New Roman"/>
              </w:rPr>
            </w:pPr>
            <w:ins w:id="321" w:author="scottdagreat@yahoo.com" w:date="2017-07-03T14:50:00Z">
              <w:r w:rsidRPr="005375AE">
                <w:rPr>
                  <w:rFonts w:eastAsia="Times New Roman"/>
                </w:rPr>
                <w:t>-20.919424</w:t>
              </w:r>
            </w:ins>
          </w:p>
        </w:tc>
      </w:tr>
      <w:tr w:rsidR="005375AE" w:rsidRPr="005375AE" w14:paraId="31D2FEAA" w14:textId="77777777" w:rsidTr="005375AE">
        <w:trPr>
          <w:gridAfter w:val="4"/>
          <w:tblCellSpacing w:w="15" w:type="dxa"/>
          <w:ins w:id="322" w:author="scottdagreat@yahoo.com" w:date="2017-07-03T14:50:00Z"/>
        </w:trPr>
        <w:tc>
          <w:tcPr>
            <w:tcW w:w="0" w:type="auto"/>
            <w:vAlign w:val="center"/>
            <w:hideMark/>
          </w:tcPr>
          <w:p w14:paraId="06640D63" w14:textId="77777777" w:rsidR="005375AE" w:rsidRPr="005375AE" w:rsidRDefault="005375AE" w:rsidP="005375AE">
            <w:pPr>
              <w:jc w:val="center"/>
              <w:rPr>
                <w:ins w:id="323" w:author="scottdagreat@yahoo.com" w:date="2017-07-03T14:50:00Z"/>
                <w:rFonts w:eastAsia="Times New Roman"/>
                <w:b/>
                <w:bCs/>
              </w:rPr>
            </w:pPr>
            <w:ins w:id="324" w:author="scottdagreat@yahoo.com" w:date="2017-07-03T14:50:00Z">
              <w:r w:rsidRPr="005375AE">
                <w:rPr>
                  <w:rFonts w:eastAsia="Times New Roman"/>
                  <w:b/>
                  <w:bCs/>
                </w:rPr>
                <w:t>Neighborhood SawyerW</w:t>
              </w:r>
            </w:ins>
          </w:p>
        </w:tc>
        <w:tc>
          <w:tcPr>
            <w:tcW w:w="0" w:type="auto"/>
            <w:noWrap/>
            <w:vAlign w:val="center"/>
          </w:tcPr>
          <w:p w14:paraId="47623DCB" w14:textId="50E605A5" w:rsidR="005375AE" w:rsidRPr="005375AE" w:rsidRDefault="005375AE" w:rsidP="005375AE">
            <w:pPr>
              <w:rPr>
                <w:ins w:id="325" w:author="scottdagreat@yahoo.com" w:date="2017-07-03T14:50:00Z"/>
                <w:rFonts w:eastAsia="Times New Roman"/>
              </w:rPr>
            </w:pPr>
          </w:p>
        </w:tc>
        <w:tc>
          <w:tcPr>
            <w:tcW w:w="0" w:type="auto"/>
            <w:vAlign w:val="center"/>
          </w:tcPr>
          <w:p w14:paraId="1EE982BE" w14:textId="612483ED" w:rsidR="005375AE" w:rsidRPr="005375AE" w:rsidRDefault="005375AE" w:rsidP="005375AE">
            <w:pPr>
              <w:rPr>
                <w:ins w:id="326" w:author="scottdagreat@yahoo.com" w:date="2017-07-03T14:50:00Z"/>
                <w:rFonts w:eastAsia="Times New Roman"/>
              </w:rPr>
            </w:pPr>
          </w:p>
        </w:tc>
        <w:tc>
          <w:tcPr>
            <w:tcW w:w="0" w:type="auto"/>
            <w:vAlign w:val="center"/>
          </w:tcPr>
          <w:p w14:paraId="7F497F5F" w14:textId="3C353AFB" w:rsidR="005375AE" w:rsidRPr="005375AE" w:rsidRDefault="005375AE" w:rsidP="005375AE">
            <w:pPr>
              <w:rPr>
                <w:ins w:id="327" w:author="scottdagreat@yahoo.com" w:date="2017-07-03T14:50:00Z"/>
                <w:rFonts w:eastAsia="Times New Roman"/>
              </w:rPr>
            </w:pPr>
          </w:p>
        </w:tc>
        <w:tc>
          <w:tcPr>
            <w:tcW w:w="0" w:type="auto"/>
            <w:noWrap/>
            <w:vAlign w:val="center"/>
            <w:hideMark/>
          </w:tcPr>
          <w:p w14:paraId="6D2DFF28" w14:textId="77777777" w:rsidR="005375AE" w:rsidRPr="005375AE" w:rsidRDefault="005375AE" w:rsidP="005375AE">
            <w:pPr>
              <w:rPr>
                <w:ins w:id="328" w:author="scottdagreat@yahoo.com" w:date="2017-07-03T14:50:00Z"/>
                <w:rFonts w:eastAsia="Times New Roman"/>
              </w:rPr>
            </w:pPr>
            <w:ins w:id="329" w:author="scottdagreat@yahoo.com" w:date="2017-07-03T14:50:00Z">
              <w:r w:rsidRPr="005375AE">
                <w:rPr>
                  <w:rFonts w:eastAsia="Times New Roman"/>
                </w:rPr>
                <w:t>-55.213535</w:t>
              </w:r>
            </w:ins>
          </w:p>
        </w:tc>
        <w:tc>
          <w:tcPr>
            <w:tcW w:w="0" w:type="auto"/>
            <w:gridSpan w:val="2"/>
            <w:noWrap/>
            <w:vAlign w:val="center"/>
            <w:hideMark/>
          </w:tcPr>
          <w:p w14:paraId="18A29FA3" w14:textId="77777777" w:rsidR="005375AE" w:rsidRPr="005375AE" w:rsidRDefault="005375AE" w:rsidP="005375AE">
            <w:pPr>
              <w:rPr>
                <w:ins w:id="330" w:author="scottdagreat@yahoo.com" w:date="2017-07-03T14:50:00Z"/>
                <w:rFonts w:eastAsia="Times New Roman"/>
              </w:rPr>
            </w:pPr>
            <w:ins w:id="331" w:author="scottdagreat@yahoo.com" w:date="2017-07-03T14:50:00Z">
              <w:r w:rsidRPr="005375AE">
                <w:rPr>
                  <w:rFonts w:eastAsia="Times New Roman"/>
                </w:rPr>
                <w:t>-15.636151</w:t>
              </w:r>
            </w:ins>
          </w:p>
        </w:tc>
      </w:tr>
      <w:tr w:rsidR="005375AE" w:rsidRPr="005375AE" w14:paraId="1CBB2540" w14:textId="77777777" w:rsidTr="005375AE">
        <w:trPr>
          <w:gridAfter w:val="4"/>
          <w:tblCellSpacing w:w="15" w:type="dxa"/>
          <w:ins w:id="332" w:author="scottdagreat@yahoo.com" w:date="2017-07-03T14:50:00Z"/>
        </w:trPr>
        <w:tc>
          <w:tcPr>
            <w:tcW w:w="0" w:type="auto"/>
            <w:vAlign w:val="center"/>
            <w:hideMark/>
          </w:tcPr>
          <w:p w14:paraId="0680A06B" w14:textId="77777777" w:rsidR="005375AE" w:rsidRPr="005375AE" w:rsidRDefault="005375AE" w:rsidP="005375AE">
            <w:pPr>
              <w:jc w:val="center"/>
              <w:rPr>
                <w:ins w:id="333" w:author="scottdagreat@yahoo.com" w:date="2017-07-03T14:50:00Z"/>
                <w:rFonts w:eastAsia="Times New Roman"/>
                <w:b/>
                <w:bCs/>
              </w:rPr>
            </w:pPr>
            <w:ins w:id="334" w:author="scottdagreat@yahoo.com" w:date="2017-07-03T14:50:00Z">
              <w:r w:rsidRPr="005375AE">
                <w:rPr>
                  <w:rFonts w:eastAsia="Times New Roman"/>
                  <w:b/>
                  <w:bCs/>
                </w:rPr>
                <w:t>Neighborhood Somerst</w:t>
              </w:r>
            </w:ins>
          </w:p>
        </w:tc>
        <w:tc>
          <w:tcPr>
            <w:tcW w:w="0" w:type="auto"/>
            <w:noWrap/>
            <w:vAlign w:val="center"/>
          </w:tcPr>
          <w:p w14:paraId="0F96E87D" w14:textId="13506182" w:rsidR="005375AE" w:rsidRPr="005375AE" w:rsidRDefault="005375AE" w:rsidP="005375AE">
            <w:pPr>
              <w:rPr>
                <w:ins w:id="335" w:author="scottdagreat@yahoo.com" w:date="2017-07-03T14:50:00Z"/>
                <w:rFonts w:eastAsia="Times New Roman"/>
              </w:rPr>
            </w:pPr>
          </w:p>
        </w:tc>
        <w:tc>
          <w:tcPr>
            <w:tcW w:w="0" w:type="auto"/>
            <w:vAlign w:val="center"/>
          </w:tcPr>
          <w:p w14:paraId="2B61BF0E" w14:textId="1E9D4AEE" w:rsidR="005375AE" w:rsidRPr="005375AE" w:rsidRDefault="005375AE" w:rsidP="005375AE">
            <w:pPr>
              <w:rPr>
                <w:ins w:id="336" w:author="scottdagreat@yahoo.com" w:date="2017-07-03T14:50:00Z"/>
                <w:rFonts w:eastAsia="Times New Roman"/>
              </w:rPr>
            </w:pPr>
          </w:p>
        </w:tc>
        <w:tc>
          <w:tcPr>
            <w:tcW w:w="0" w:type="auto"/>
            <w:vAlign w:val="center"/>
          </w:tcPr>
          <w:p w14:paraId="5FEB460A" w14:textId="23737006" w:rsidR="005375AE" w:rsidRPr="005375AE" w:rsidRDefault="005375AE" w:rsidP="005375AE">
            <w:pPr>
              <w:rPr>
                <w:ins w:id="337" w:author="scottdagreat@yahoo.com" w:date="2017-07-03T14:50:00Z"/>
                <w:rFonts w:eastAsia="Times New Roman"/>
              </w:rPr>
            </w:pPr>
          </w:p>
        </w:tc>
        <w:tc>
          <w:tcPr>
            <w:tcW w:w="0" w:type="auto"/>
            <w:noWrap/>
            <w:vAlign w:val="center"/>
            <w:hideMark/>
          </w:tcPr>
          <w:p w14:paraId="440BA63E" w14:textId="77777777" w:rsidR="005375AE" w:rsidRPr="005375AE" w:rsidRDefault="005375AE" w:rsidP="005375AE">
            <w:pPr>
              <w:rPr>
                <w:ins w:id="338" w:author="scottdagreat@yahoo.com" w:date="2017-07-03T14:50:00Z"/>
                <w:rFonts w:eastAsia="Times New Roman"/>
              </w:rPr>
            </w:pPr>
            <w:ins w:id="339" w:author="scottdagreat@yahoo.com" w:date="2017-07-03T14:50:00Z">
              <w:r w:rsidRPr="005375AE">
                <w:rPr>
                  <w:rFonts w:eastAsia="Times New Roman"/>
                </w:rPr>
                <w:t>-32.049984</w:t>
              </w:r>
            </w:ins>
          </w:p>
        </w:tc>
        <w:tc>
          <w:tcPr>
            <w:tcW w:w="0" w:type="auto"/>
            <w:gridSpan w:val="2"/>
            <w:vAlign w:val="center"/>
            <w:hideMark/>
          </w:tcPr>
          <w:p w14:paraId="0DF575F6" w14:textId="77777777" w:rsidR="005375AE" w:rsidRPr="005375AE" w:rsidRDefault="005375AE" w:rsidP="005375AE">
            <w:pPr>
              <w:rPr>
                <w:ins w:id="340" w:author="scottdagreat@yahoo.com" w:date="2017-07-03T14:50:00Z"/>
                <w:rFonts w:eastAsia="Times New Roman"/>
              </w:rPr>
            </w:pPr>
            <w:ins w:id="341" w:author="scottdagreat@yahoo.com" w:date="2017-07-03T14:50:00Z">
              <w:r w:rsidRPr="005375AE">
                <w:rPr>
                  <w:rFonts w:eastAsia="Times New Roman"/>
                </w:rPr>
                <w:t>7.112102</w:t>
              </w:r>
            </w:ins>
          </w:p>
        </w:tc>
      </w:tr>
      <w:tr w:rsidR="005375AE" w:rsidRPr="005375AE" w14:paraId="51027A7A" w14:textId="77777777" w:rsidTr="005375AE">
        <w:trPr>
          <w:gridAfter w:val="4"/>
          <w:tblCellSpacing w:w="15" w:type="dxa"/>
          <w:ins w:id="342" w:author="scottdagreat@yahoo.com" w:date="2017-07-03T14:50:00Z"/>
        </w:trPr>
        <w:tc>
          <w:tcPr>
            <w:tcW w:w="0" w:type="auto"/>
            <w:vAlign w:val="center"/>
            <w:hideMark/>
          </w:tcPr>
          <w:p w14:paraId="5290DBA5" w14:textId="77777777" w:rsidR="005375AE" w:rsidRPr="005375AE" w:rsidRDefault="005375AE" w:rsidP="005375AE">
            <w:pPr>
              <w:jc w:val="center"/>
              <w:rPr>
                <w:ins w:id="343" w:author="scottdagreat@yahoo.com" w:date="2017-07-03T14:50:00Z"/>
                <w:rFonts w:eastAsia="Times New Roman"/>
                <w:b/>
                <w:bCs/>
              </w:rPr>
            </w:pPr>
            <w:ins w:id="344" w:author="scottdagreat@yahoo.com" w:date="2017-07-03T14:50:00Z">
              <w:r w:rsidRPr="005375AE">
                <w:rPr>
                  <w:rFonts w:eastAsia="Times New Roman"/>
                  <w:b/>
                  <w:bCs/>
                </w:rPr>
                <w:t>Neighborhood StoneBr</w:t>
              </w:r>
            </w:ins>
          </w:p>
        </w:tc>
        <w:tc>
          <w:tcPr>
            <w:tcW w:w="0" w:type="auto"/>
            <w:vAlign w:val="center"/>
          </w:tcPr>
          <w:p w14:paraId="1A472927" w14:textId="210E5621" w:rsidR="005375AE" w:rsidRPr="005375AE" w:rsidRDefault="005375AE" w:rsidP="005375AE">
            <w:pPr>
              <w:rPr>
                <w:ins w:id="345" w:author="scottdagreat@yahoo.com" w:date="2017-07-03T14:50:00Z"/>
                <w:rFonts w:eastAsia="Times New Roman"/>
              </w:rPr>
            </w:pPr>
          </w:p>
        </w:tc>
        <w:tc>
          <w:tcPr>
            <w:tcW w:w="0" w:type="auto"/>
            <w:vAlign w:val="center"/>
          </w:tcPr>
          <w:p w14:paraId="37027956" w14:textId="1E543F55" w:rsidR="005375AE" w:rsidRPr="005375AE" w:rsidRDefault="005375AE" w:rsidP="005375AE">
            <w:pPr>
              <w:rPr>
                <w:ins w:id="346" w:author="scottdagreat@yahoo.com" w:date="2017-07-03T14:50:00Z"/>
                <w:rFonts w:eastAsia="Times New Roman"/>
              </w:rPr>
            </w:pPr>
          </w:p>
        </w:tc>
        <w:tc>
          <w:tcPr>
            <w:tcW w:w="0" w:type="auto"/>
            <w:vAlign w:val="center"/>
          </w:tcPr>
          <w:p w14:paraId="74F5AC9C" w14:textId="0DB971ED" w:rsidR="005375AE" w:rsidRPr="005375AE" w:rsidRDefault="005375AE" w:rsidP="005375AE">
            <w:pPr>
              <w:rPr>
                <w:ins w:id="347" w:author="scottdagreat@yahoo.com" w:date="2017-07-03T14:50:00Z"/>
                <w:rFonts w:eastAsia="Times New Roman"/>
              </w:rPr>
            </w:pPr>
          </w:p>
        </w:tc>
        <w:tc>
          <w:tcPr>
            <w:tcW w:w="0" w:type="auto"/>
            <w:vAlign w:val="center"/>
            <w:hideMark/>
          </w:tcPr>
          <w:p w14:paraId="64A91F14" w14:textId="77777777" w:rsidR="005375AE" w:rsidRPr="005375AE" w:rsidRDefault="005375AE" w:rsidP="005375AE">
            <w:pPr>
              <w:rPr>
                <w:ins w:id="348" w:author="scottdagreat@yahoo.com" w:date="2017-07-03T14:50:00Z"/>
                <w:rFonts w:eastAsia="Times New Roman"/>
              </w:rPr>
            </w:pPr>
            <w:ins w:id="349" w:author="scottdagreat@yahoo.com" w:date="2017-07-03T14:50:00Z">
              <w:r w:rsidRPr="005375AE">
                <w:rPr>
                  <w:rFonts w:eastAsia="Times New Roman"/>
                </w:rPr>
                <w:t>7.296945</w:t>
              </w:r>
            </w:ins>
          </w:p>
        </w:tc>
        <w:tc>
          <w:tcPr>
            <w:tcW w:w="0" w:type="auto"/>
            <w:gridSpan w:val="2"/>
            <w:vAlign w:val="center"/>
            <w:hideMark/>
          </w:tcPr>
          <w:p w14:paraId="471A24CC" w14:textId="77777777" w:rsidR="005375AE" w:rsidRPr="005375AE" w:rsidRDefault="005375AE" w:rsidP="005375AE">
            <w:pPr>
              <w:rPr>
                <w:ins w:id="350" w:author="scottdagreat@yahoo.com" w:date="2017-07-03T14:50:00Z"/>
                <w:rFonts w:eastAsia="Times New Roman"/>
              </w:rPr>
            </w:pPr>
            <w:ins w:id="351" w:author="scottdagreat@yahoo.com" w:date="2017-07-03T14:50:00Z">
              <w:r w:rsidRPr="005375AE">
                <w:rPr>
                  <w:rFonts w:eastAsia="Times New Roman"/>
                </w:rPr>
                <w:t>51.042529</w:t>
              </w:r>
            </w:ins>
          </w:p>
        </w:tc>
      </w:tr>
      <w:tr w:rsidR="005375AE" w:rsidRPr="005375AE" w14:paraId="0F52C7A0" w14:textId="77777777" w:rsidTr="005375AE">
        <w:trPr>
          <w:gridAfter w:val="4"/>
          <w:tblCellSpacing w:w="15" w:type="dxa"/>
          <w:ins w:id="352" w:author="scottdagreat@yahoo.com" w:date="2017-07-03T14:50:00Z"/>
        </w:trPr>
        <w:tc>
          <w:tcPr>
            <w:tcW w:w="0" w:type="auto"/>
            <w:vAlign w:val="center"/>
            <w:hideMark/>
          </w:tcPr>
          <w:p w14:paraId="67218863" w14:textId="77777777" w:rsidR="005375AE" w:rsidRPr="005375AE" w:rsidRDefault="005375AE" w:rsidP="005375AE">
            <w:pPr>
              <w:jc w:val="center"/>
              <w:rPr>
                <w:ins w:id="353" w:author="scottdagreat@yahoo.com" w:date="2017-07-03T14:50:00Z"/>
                <w:rFonts w:eastAsia="Times New Roman"/>
                <w:b/>
                <w:bCs/>
              </w:rPr>
            </w:pPr>
            <w:ins w:id="354" w:author="scottdagreat@yahoo.com" w:date="2017-07-03T14:50:00Z">
              <w:r w:rsidRPr="005375AE">
                <w:rPr>
                  <w:rFonts w:eastAsia="Times New Roman"/>
                  <w:b/>
                  <w:bCs/>
                </w:rPr>
                <w:t>Neighborhood Timber</w:t>
              </w:r>
            </w:ins>
          </w:p>
        </w:tc>
        <w:tc>
          <w:tcPr>
            <w:tcW w:w="0" w:type="auto"/>
            <w:noWrap/>
            <w:vAlign w:val="center"/>
          </w:tcPr>
          <w:p w14:paraId="0C7A37A7" w14:textId="1E9C8BE2" w:rsidR="005375AE" w:rsidRPr="005375AE" w:rsidRDefault="005375AE" w:rsidP="005375AE">
            <w:pPr>
              <w:rPr>
                <w:ins w:id="355" w:author="scottdagreat@yahoo.com" w:date="2017-07-03T14:50:00Z"/>
                <w:rFonts w:eastAsia="Times New Roman"/>
              </w:rPr>
            </w:pPr>
          </w:p>
        </w:tc>
        <w:tc>
          <w:tcPr>
            <w:tcW w:w="0" w:type="auto"/>
            <w:vAlign w:val="center"/>
          </w:tcPr>
          <w:p w14:paraId="47B5B48B" w14:textId="45B07C47" w:rsidR="005375AE" w:rsidRPr="005375AE" w:rsidRDefault="005375AE" w:rsidP="005375AE">
            <w:pPr>
              <w:rPr>
                <w:ins w:id="356" w:author="scottdagreat@yahoo.com" w:date="2017-07-03T14:50:00Z"/>
                <w:rFonts w:eastAsia="Times New Roman"/>
              </w:rPr>
            </w:pPr>
          </w:p>
        </w:tc>
        <w:tc>
          <w:tcPr>
            <w:tcW w:w="0" w:type="auto"/>
            <w:vAlign w:val="center"/>
          </w:tcPr>
          <w:p w14:paraId="20DC1F26" w14:textId="3E0AF6F2" w:rsidR="005375AE" w:rsidRPr="005375AE" w:rsidRDefault="005375AE" w:rsidP="005375AE">
            <w:pPr>
              <w:rPr>
                <w:ins w:id="357" w:author="scottdagreat@yahoo.com" w:date="2017-07-03T14:50:00Z"/>
                <w:rFonts w:eastAsia="Times New Roman"/>
              </w:rPr>
            </w:pPr>
          </w:p>
        </w:tc>
        <w:tc>
          <w:tcPr>
            <w:tcW w:w="0" w:type="auto"/>
            <w:noWrap/>
            <w:vAlign w:val="center"/>
            <w:hideMark/>
          </w:tcPr>
          <w:p w14:paraId="41A859F4" w14:textId="77777777" w:rsidR="005375AE" w:rsidRPr="005375AE" w:rsidRDefault="005375AE" w:rsidP="005375AE">
            <w:pPr>
              <w:rPr>
                <w:ins w:id="358" w:author="scottdagreat@yahoo.com" w:date="2017-07-03T14:50:00Z"/>
                <w:rFonts w:eastAsia="Times New Roman"/>
              </w:rPr>
            </w:pPr>
            <w:ins w:id="359" w:author="scottdagreat@yahoo.com" w:date="2017-07-03T14:50:00Z">
              <w:r w:rsidRPr="005375AE">
                <w:rPr>
                  <w:rFonts w:eastAsia="Times New Roman"/>
                </w:rPr>
                <w:t>-41.796882</w:t>
              </w:r>
            </w:ins>
          </w:p>
        </w:tc>
        <w:tc>
          <w:tcPr>
            <w:tcW w:w="0" w:type="auto"/>
            <w:gridSpan w:val="2"/>
            <w:noWrap/>
            <w:vAlign w:val="center"/>
            <w:hideMark/>
          </w:tcPr>
          <w:p w14:paraId="728FBD01" w14:textId="77777777" w:rsidR="005375AE" w:rsidRPr="005375AE" w:rsidRDefault="005375AE" w:rsidP="005375AE">
            <w:pPr>
              <w:rPr>
                <w:ins w:id="360" w:author="scottdagreat@yahoo.com" w:date="2017-07-03T14:50:00Z"/>
                <w:rFonts w:eastAsia="Times New Roman"/>
              </w:rPr>
            </w:pPr>
            <w:ins w:id="361" w:author="scottdagreat@yahoo.com" w:date="2017-07-03T14:50:00Z">
              <w:r w:rsidRPr="005375AE">
                <w:rPr>
                  <w:rFonts w:eastAsia="Times New Roman"/>
                </w:rPr>
                <w:t>-0.424184</w:t>
              </w:r>
            </w:ins>
          </w:p>
        </w:tc>
      </w:tr>
      <w:tr w:rsidR="005375AE" w:rsidRPr="005375AE" w14:paraId="752101E1" w14:textId="77777777" w:rsidTr="005375AE">
        <w:trPr>
          <w:gridAfter w:val="4"/>
          <w:tblCellSpacing w:w="15" w:type="dxa"/>
          <w:ins w:id="362" w:author="scottdagreat@yahoo.com" w:date="2017-07-03T14:50:00Z"/>
        </w:trPr>
        <w:tc>
          <w:tcPr>
            <w:tcW w:w="0" w:type="auto"/>
            <w:vAlign w:val="center"/>
            <w:hideMark/>
          </w:tcPr>
          <w:p w14:paraId="75C10D21" w14:textId="77777777" w:rsidR="005375AE" w:rsidRPr="005375AE" w:rsidRDefault="005375AE" w:rsidP="005375AE">
            <w:pPr>
              <w:jc w:val="center"/>
              <w:rPr>
                <w:ins w:id="363" w:author="scottdagreat@yahoo.com" w:date="2017-07-03T14:50:00Z"/>
                <w:rFonts w:eastAsia="Times New Roman"/>
                <w:b/>
                <w:bCs/>
              </w:rPr>
            </w:pPr>
            <w:ins w:id="364" w:author="scottdagreat@yahoo.com" w:date="2017-07-03T14:50:00Z">
              <w:r w:rsidRPr="005375AE">
                <w:rPr>
                  <w:rFonts w:eastAsia="Times New Roman"/>
                  <w:b/>
                  <w:bCs/>
                </w:rPr>
                <w:t>Neighborhood Veenker</w:t>
              </w:r>
            </w:ins>
          </w:p>
        </w:tc>
        <w:tc>
          <w:tcPr>
            <w:tcW w:w="0" w:type="auto"/>
            <w:vAlign w:val="center"/>
          </w:tcPr>
          <w:p w14:paraId="0A219A2F" w14:textId="2639E1ED" w:rsidR="005375AE" w:rsidRPr="005375AE" w:rsidRDefault="005375AE" w:rsidP="005375AE">
            <w:pPr>
              <w:rPr>
                <w:ins w:id="365" w:author="scottdagreat@yahoo.com" w:date="2017-07-03T14:50:00Z"/>
                <w:rFonts w:eastAsia="Times New Roman"/>
              </w:rPr>
            </w:pPr>
          </w:p>
        </w:tc>
        <w:tc>
          <w:tcPr>
            <w:tcW w:w="0" w:type="auto"/>
            <w:vAlign w:val="center"/>
          </w:tcPr>
          <w:p w14:paraId="4624C5D4" w14:textId="36779FCA" w:rsidR="005375AE" w:rsidRPr="005375AE" w:rsidRDefault="005375AE" w:rsidP="005375AE">
            <w:pPr>
              <w:rPr>
                <w:ins w:id="366" w:author="scottdagreat@yahoo.com" w:date="2017-07-03T14:50:00Z"/>
                <w:rFonts w:eastAsia="Times New Roman"/>
              </w:rPr>
            </w:pPr>
          </w:p>
        </w:tc>
        <w:tc>
          <w:tcPr>
            <w:tcW w:w="0" w:type="auto"/>
            <w:vAlign w:val="center"/>
          </w:tcPr>
          <w:p w14:paraId="0BC63E2B" w14:textId="76AF19A4" w:rsidR="005375AE" w:rsidRPr="005375AE" w:rsidRDefault="005375AE" w:rsidP="005375AE">
            <w:pPr>
              <w:rPr>
                <w:ins w:id="367" w:author="scottdagreat@yahoo.com" w:date="2017-07-03T14:50:00Z"/>
                <w:rFonts w:eastAsia="Times New Roman"/>
              </w:rPr>
            </w:pPr>
          </w:p>
        </w:tc>
        <w:tc>
          <w:tcPr>
            <w:tcW w:w="0" w:type="auto"/>
            <w:vAlign w:val="center"/>
            <w:hideMark/>
          </w:tcPr>
          <w:p w14:paraId="11E0199C" w14:textId="77777777" w:rsidR="005375AE" w:rsidRPr="005375AE" w:rsidRDefault="005375AE" w:rsidP="005375AE">
            <w:pPr>
              <w:rPr>
                <w:ins w:id="368" w:author="scottdagreat@yahoo.com" w:date="2017-07-03T14:50:00Z"/>
                <w:rFonts w:eastAsia="Times New Roman"/>
              </w:rPr>
            </w:pPr>
            <w:ins w:id="369" w:author="scottdagreat@yahoo.com" w:date="2017-07-03T14:50:00Z">
              <w:r w:rsidRPr="005375AE">
                <w:rPr>
                  <w:rFonts w:eastAsia="Times New Roman"/>
                </w:rPr>
                <w:t>.</w:t>
              </w:r>
            </w:ins>
          </w:p>
        </w:tc>
        <w:tc>
          <w:tcPr>
            <w:tcW w:w="0" w:type="auto"/>
            <w:gridSpan w:val="2"/>
            <w:vAlign w:val="center"/>
            <w:hideMark/>
          </w:tcPr>
          <w:p w14:paraId="5D432CF8" w14:textId="77777777" w:rsidR="005375AE" w:rsidRPr="005375AE" w:rsidRDefault="005375AE" w:rsidP="005375AE">
            <w:pPr>
              <w:rPr>
                <w:ins w:id="370" w:author="scottdagreat@yahoo.com" w:date="2017-07-03T14:50:00Z"/>
                <w:rFonts w:eastAsia="Times New Roman"/>
              </w:rPr>
            </w:pPr>
            <w:ins w:id="371" w:author="scottdagreat@yahoo.com" w:date="2017-07-03T14:50:00Z">
              <w:r w:rsidRPr="005375AE">
                <w:rPr>
                  <w:rFonts w:eastAsia="Times New Roman"/>
                </w:rPr>
                <w:t>.</w:t>
              </w:r>
            </w:ins>
          </w:p>
        </w:tc>
      </w:tr>
      <w:tr w:rsidR="005375AE" w:rsidRPr="005375AE" w14:paraId="55D57E8C" w14:textId="77777777" w:rsidTr="005375AE">
        <w:trPr>
          <w:gridAfter w:val="4"/>
          <w:tblCellSpacing w:w="15" w:type="dxa"/>
          <w:ins w:id="372" w:author="scottdagreat@yahoo.com" w:date="2017-07-03T14:50:00Z"/>
        </w:trPr>
        <w:tc>
          <w:tcPr>
            <w:tcW w:w="0" w:type="auto"/>
            <w:vAlign w:val="center"/>
            <w:hideMark/>
          </w:tcPr>
          <w:p w14:paraId="0E520223" w14:textId="77777777" w:rsidR="005375AE" w:rsidRPr="005375AE" w:rsidRDefault="005375AE" w:rsidP="005375AE">
            <w:pPr>
              <w:jc w:val="center"/>
              <w:rPr>
                <w:ins w:id="373" w:author="scottdagreat@yahoo.com" w:date="2017-07-03T14:50:00Z"/>
                <w:rFonts w:eastAsia="Times New Roman"/>
                <w:b/>
                <w:bCs/>
              </w:rPr>
            </w:pPr>
            <w:ins w:id="374" w:author="scottdagreat@yahoo.com" w:date="2017-07-03T14:50:00Z">
              <w:r w:rsidRPr="005375AE">
                <w:rPr>
                  <w:rFonts w:eastAsia="Times New Roman"/>
                  <w:b/>
                  <w:bCs/>
                </w:rPr>
                <w:t>BsmtFullBath</w:t>
              </w:r>
            </w:ins>
          </w:p>
        </w:tc>
        <w:tc>
          <w:tcPr>
            <w:tcW w:w="0" w:type="auto"/>
            <w:vAlign w:val="center"/>
          </w:tcPr>
          <w:p w14:paraId="7B28B3AE" w14:textId="61D4EDE7" w:rsidR="005375AE" w:rsidRPr="005375AE" w:rsidRDefault="005375AE" w:rsidP="005375AE">
            <w:pPr>
              <w:rPr>
                <w:ins w:id="375" w:author="scottdagreat@yahoo.com" w:date="2017-07-03T14:50:00Z"/>
                <w:rFonts w:eastAsia="Times New Roman"/>
              </w:rPr>
            </w:pPr>
          </w:p>
        </w:tc>
        <w:tc>
          <w:tcPr>
            <w:tcW w:w="0" w:type="auto"/>
            <w:vAlign w:val="center"/>
          </w:tcPr>
          <w:p w14:paraId="6382188A" w14:textId="41B89911" w:rsidR="005375AE" w:rsidRPr="005375AE" w:rsidRDefault="005375AE" w:rsidP="005375AE">
            <w:pPr>
              <w:rPr>
                <w:ins w:id="376" w:author="scottdagreat@yahoo.com" w:date="2017-07-03T14:50:00Z"/>
                <w:rFonts w:eastAsia="Times New Roman"/>
              </w:rPr>
            </w:pPr>
          </w:p>
        </w:tc>
        <w:tc>
          <w:tcPr>
            <w:tcW w:w="0" w:type="auto"/>
            <w:vAlign w:val="center"/>
          </w:tcPr>
          <w:p w14:paraId="10F44991" w14:textId="159CF6E6" w:rsidR="005375AE" w:rsidRPr="005375AE" w:rsidRDefault="005375AE" w:rsidP="005375AE">
            <w:pPr>
              <w:rPr>
                <w:ins w:id="377" w:author="scottdagreat@yahoo.com" w:date="2017-07-03T14:50:00Z"/>
                <w:rFonts w:eastAsia="Times New Roman"/>
              </w:rPr>
            </w:pPr>
          </w:p>
        </w:tc>
        <w:tc>
          <w:tcPr>
            <w:tcW w:w="0" w:type="auto"/>
            <w:vAlign w:val="center"/>
            <w:hideMark/>
          </w:tcPr>
          <w:p w14:paraId="09501D6C" w14:textId="77777777" w:rsidR="005375AE" w:rsidRPr="005375AE" w:rsidRDefault="005375AE" w:rsidP="005375AE">
            <w:pPr>
              <w:rPr>
                <w:ins w:id="378" w:author="scottdagreat@yahoo.com" w:date="2017-07-03T14:50:00Z"/>
                <w:rFonts w:eastAsia="Times New Roman"/>
              </w:rPr>
            </w:pPr>
            <w:ins w:id="379" w:author="scottdagreat@yahoo.com" w:date="2017-07-03T14:50:00Z">
              <w:r w:rsidRPr="005375AE">
                <w:rPr>
                  <w:rFonts w:eastAsia="Times New Roman"/>
                </w:rPr>
                <w:t>11.494352</w:t>
              </w:r>
            </w:ins>
          </w:p>
        </w:tc>
        <w:tc>
          <w:tcPr>
            <w:tcW w:w="0" w:type="auto"/>
            <w:gridSpan w:val="2"/>
            <w:vAlign w:val="center"/>
            <w:hideMark/>
          </w:tcPr>
          <w:p w14:paraId="61856736" w14:textId="77777777" w:rsidR="005375AE" w:rsidRPr="005375AE" w:rsidRDefault="005375AE" w:rsidP="005375AE">
            <w:pPr>
              <w:rPr>
                <w:ins w:id="380" w:author="scottdagreat@yahoo.com" w:date="2017-07-03T14:50:00Z"/>
                <w:rFonts w:eastAsia="Times New Roman"/>
              </w:rPr>
            </w:pPr>
            <w:ins w:id="381" w:author="scottdagreat@yahoo.com" w:date="2017-07-03T14:50:00Z">
              <w:r w:rsidRPr="005375AE">
                <w:rPr>
                  <w:rFonts w:eastAsia="Times New Roman"/>
                </w:rPr>
                <w:t>18.204413</w:t>
              </w:r>
            </w:ins>
          </w:p>
        </w:tc>
      </w:tr>
      <w:tr w:rsidR="005375AE" w:rsidRPr="005375AE" w14:paraId="52896424" w14:textId="77777777" w:rsidTr="005375AE">
        <w:trPr>
          <w:gridAfter w:val="4"/>
          <w:tblCellSpacing w:w="15" w:type="dxa"/>
          <w:ins w:id="382" w:author="scottdagreat@yahoo.com" w:date="2017-07-03T14:50:00Z"/>
        </w:trPr>
        <w:tc>
          <w:tcPr>
            <w:tcW w:w="0" w:type="auto"/>
            <w:vAlign w:val="center"/>
            <w:hideMark/>
          </w:tcPr>
          <w:p w14:paraId="7A64AB54" w14:textId="77777777" w:rsidR="005375AE" w:rsidRPr="005375AE" w:rsidRDefault="005375AE" w:rsidP="005375AE">
            <w:pPr>
              <w:jc w:val="center"/>
              <w:rPr>
                <w:ins w:id="383" w:author="scottdagreat@yahoo.com" w:date="2017-07-03T14:50:00Z"/>
                <w:rFonts w:eastAsia="Times New Roman"/>
                <w:b/>
                <w:bCs/>
              </w:rPr>
            </w:pPr>
            <w:ins w:id="384" w:author="scottdagreat@yahoo.com" w:date="2017-07-03T14:50:00Z">
              <w:r w:rsidRPr="005375AE">
                <w:rPr>
                  <w:rFonts w:eastAsia="Times New Roman"/>
                  <w:b/>
                  <w:bCs/>
                </w:rPr>
                <w:t>GarageCars</w:t>
              </w:r>
            </w:ins>
          </w:p>
        </w:tc>
        <w:tc>
          <w:tcPr>
            <w:tcW w:w="0" w:type="auto"/>
            <w:vAlign w:val="center"/>
          </w:tcPr>
          <w:p w14:paraId="030DB9FE" w14:textId="76926F31" w:rsidR="005375AE" w:rsidRPr="005375AE" w:rsidRDefault="005375AE" w:rsidP="005375AE">
            <w:pPr>
              <w:rPr>
                <w:ins w:id="385" w:author="scottdagreat@yahoo.com" w:date="2017-07-03T14:50:00Z"/>
                <w:rFonts w:eastAsia="Times New Roman"/>
              </w:rPr>
            </w:pPr>
          </w:p>
        </w:tc>
        <w:tc>
          <w:tcPr>
            <w:tcW w:w="0" w:type="auto"/>
            <w:vAlign w:val="center"/>
          </w:tcPr>
          <w:p w14:paraId="40A4FE25" w14:textId="5D393426" w:rsidR="005375AE" w:rsidRPr="005375AE" w:rsidRDefault="005375AE" w:rsidP="005375AE">
            <w:pPr>
              <w:rPr>
                <w:ins w:id="386" w:author="scottdagreat@yahoo.com" w:date="2017-07-03T14:50:00Z"/>
                <w:rFonts w:eastAsia="Times New Roman"/>
              </w:rPr>
            </w:pPr>
          </w:p>
        </w:tc>
        <w:tc>
          <w:tcPr>
            <w:tcW w:w="0" w:type="auto"/>
            <w:vAlign w:val="center"/>
          </w:tcPr>
          <w:p w14:paraId="14B6A61E" w14:textId="40B790C2" w:rsidR="005375AE" w:rsidRPr="005375AE" w:rsidRDefault="005375AE" w:rsidP="005375AE">
            <w:pPr>
              <w:rPr>
                <w:ins w:id="387" w:author="scottdagreat@yahoo.com" w:date="2017-07-03T14:50:00Z"/>
                <w:rFonts w:eastAsia="Times New Roman"/>
              </w:rPr>
            </w:pPr>
          </w:p>
        </w:tc>
        <w:tc>
          <w:tcPr>
            <w:tcW w:w="0" w:type="auto"/>
            <w:vAlign w:val="center"/>
            <w:hideMark/>
          </w:tcPr>
          <w:p w14:paraId="5AC63273" w14:textId="77777777" w:rsidR="005375AE" w:rsidRPr="005375AE" w:rsidRDefault="005375AE" w:rsidP="005375AE">
            <w:pPr>
              <w:rPr>
                <w:ins w:id="388" w:author="scottdagreat@yahoo.com" w:date="2017-07-03T14:50:00Z"/>
                <w:rFonts w:eastAsia="Times New Roman"/>
              </w:rPr>
            </w:pPr>
            <w:ins w:id="389" w:author="scottdagreat@yahoo.com" w:date="2017-07-03T14:50:00Z">
              <w:r w:rsidRPr="005375AE">
                <w:rPr>
                  <w:rFonts w:eastAsia="Times New Roman"/>
                </w:rPr>
                <w:t>10.329701</w:t>
              </w:r>
            </w:ins>
          </w:p>
        </w:tc>
        <w:tc>
          <w:tcPr>
            <w:tcW w:w="0" w:type="auto"/>
            <w:gridSpan w:val="2"/>
            <w:vAlign w:val="center"/>
            <w:hideMark/>
          </w:tcPr>
          <w:p w14:paraId="008A3E6C" w14:textId="77777777" w:rsidR="005375AE" w:rsidRPr="005375AE" w:rsidRDefault="005375AE" w:rsidP="005375AE">
            <w:pPr>
              <w:rPr>
                <w:ins w:id="390" w:author="scottdagreat@yahoo.com" w:date="2017-07-03T14:50:00Z"/>
                <w:rFonts w:eastAsia="Times New Roman"/>
              </w:rPr>
            </w:pPr>
            <w:ins w:id="391" w:author="scottdagreat@yahoo.com" w:date="2017-07-03T14:50:00Z">
              <w:r w:rsidRPr="005375AE">
                <w:rPr>
                  <w:rFonts w:eastAsia="Times New Roman"/>
                </w:rPr>
                <w:t>16.250942</w:t>
              </w:r>
            </w:ins>
          </w:p>
        </w:tc>
      </w:tr>
      <w:tr w:rsidR="005375AE" w:rsidRPr="005375AE" w14:paraId="342E28EA" w14:textId="77777777" w:rsidTr="005375AE">
        <w:trPr>
          <w:gridAfter w:val="4"/>
          <w:tblCellSpacing w:w="15" w:type="dxa"/>
          <w:ins w:id="392" w:author="scottdagreat@yahoo.com" w:date="2017-07-03T14:50:00Z"/>
        </w:trPr>
        <w:tc>
          <w:tcPr>
            <w:tcW w:w="0" w:type="auto"/>
            <w:vAlign w:val="center"/>
            <w:hideMark/>
          </w:tcPr>
          <w:p w14:paraId="7BD387AD" w14:textId="77777777" w:rsidR="005375AE" w:rsidRPr="005375AE" w:rsidRDefault="005375AE" w:rsidP="005375AE">
            <w:pPr>
              <w:jc w:val="center"/>
              <w:rPr>
                <w:ins w:id="393" w:author="scottdagreat@yahoo.com" w:date="2017-07-03T14:50:00Z"/>
                <w:rFonts w:eastAsia="Times New Roman"/>
                <w:b/>
                <w:bCs/>
              </w:rPr>
            </w:pPr>
            <w:ins w:id="394" w:author="scottdagreat@yahoo.com" w:date="2017-07-03T14:50:00Z">
              <w:r w:rsidRPr="005375AE">
                <w:rPr>
                  <w:rFonts w:eastAsia="Times New Roman"/>
                  <w:b/>
                  <w:bCs/>
                </w:rPr>
                <w:t>OverallCond</w:t>
              </w:r>
            </w:ins>
          </w:p>
        </w:tc>
        <w:tc>
          <w:tcPr>
            <w:tcW w:w="0" w:type="auto"/>
            <w:vAlign w:val="center"/>
          </w:tcPr>
          <w:p w14:paraId="7D08F1E7" w14:textId="3B77709B" w:rsidR="005375AE" w:rsidRPr="005375AE" w:rsidRDefault="005375AE" w:rsidP="005375AE">
            <w:pPr>
              <w:rPr>
                <w:ins w:id="395" w:author="scottdagreat@yahoo.com" w:date="2017-07-03T14:50:00Z"/>
                <w:rFonts w:eastAsia="Times New Roman"/>
              </w:rPr>
            </w:pPr>
          </w:p>
        </w:tc>
        <w:tc>
          <w:tcPr>
            <w:tcW w:w="0" w:type="auto"/>
            <w:vAlign w:val="center"/>
          </w:tcPr>
          <w:p w14:paraId="5B352713" w14:textId="7AAF8B14" w:rsidR="005375AE" w:rsidRPr="005375AE" w:rsidRDefault="005375AE" w:rsidP="005375AE">
            <w:pPr>
              <w:rPr>
                <w:ins w:id="396" w:author="scottdagreat@yahoo.com" w:date="2017-07-03T14:50:00Z"/>
                <w:rFonts w:eastAsia="Times New Roman"/>
              </w:rPr>
            </w:pPr>
          </w:p>
        </w:tc>
        <w:tc>
          <w:tcPr>
            <w:tcW w:w="0" w:type="auto"/>
            <w:vAlign w:val="center"/>
          </w:tcPr>
          <w:p w14:paraId="2128DCFF" w14:textId="6AC09F63" w:rsidR="005375AE" w:rsidRPr="005375AE" w:rsidRDefault="005375AE" w:rsidP="005375AE">
            <w:pPr>
              <w:rPr>
                <w:ins w:id="397" w:author="scottdagreat@yahoo.com" w:date="2017-07-03T14:50:00Z"/>
                <w:rFonts w:eastAsia="Times New Roman"/>
              </w:rPr>
            </w:pPr>
          </w:p>
        </w:tc>
        <w:tc>
          <w:tcPr>
            <w:tcW w:w="0" w:type="auto"/>
            <w:vAlign w:val="center"/>
            <w:hideMark/>
          </w:tcPr>
          <w:p w14:paraId="73D4DE48" w14:textId="77777777" w:rsidR="005375AE" w:rsidRPr="005375AE" w:rsidRDefault="005375AE" w:rsidP="005375AE">
            <w:pPr>
              <w:rPr>
                <w:ins w:id="398" w:author="scottdagreat@yahoo.com" w:date="2017-07-03T14:50:00Z"/>
                <w:rFonts w:eastAsia="Times New Roman"/>
              </w:rPr>
            </w:pPr>
            <w:ins w:id="399" w:author="scottdagreat@yahoo.com" w:date="2017-07-03T14:50:00Z">
              <w:r w:rsidRPr="005375AE">
                <w:rPr>
                  <w:rFonts w:eastAsia="Times New Roman"/>
                </w:rPr>
                <w:t>6.699208</w:t>
              </w:r>
            </w:ins>
          </w:p>
        </w:tc>
        <w:tc>
          <w:tcPr>
            <w:tcW w:w="0" w:type="auto"/>
            <w:gridSpan w:val="2"/>
            <w:vAlign w:val="center"/>
            <w:hideMark/>
          </w:tcPr>
          <w:p w14:paraId="48605F20" w14:textId="77777777" w:rsidR="005375AE" w:rsidRPr="005375AE" w:rsidRDefault="005375AE" w:rsidP="005375AE">
            <w:pPr>
              <w:rPr>
                <w:ins w:id="400" w:author="scottdagreat@yahoo.com" w:date="2017-07-03T14:50:00Z"/>
                <w:rFonts w:eastAsia="Times New Roman"/>
              </w:rPr>
            </w:pPr>
            <w:ins w:id="401" w:author="scottdagreat@yahoo.com" w:date="2017-07-03T14:50:00Z">
              <w:r w:rsidRPr="005375AE">
                <w:rPr>
                  <w:rFonts w:eastAsia="Times New Roman"/>
                </w:rPr>
                <w:t>10.264146</w:t>
              </w:r>
            </w:ins>
          </w:p>
        </w:tc>
      </w:tr>
      <w:tr w:rsidR="005375AE" w:rsidRPr="005375AE" w14:paraId="712CBA98" w14:textId="77777777" w:rsidTr="005375AE">
        <w:trPr>
          <w:gridAfter w:val="4"/>
          <w:tblCellSpacing w:w="15" w:type="dxa"/>
          <w:ins w:id="402" w:author="scottdagreat@yahoo.com" w:date="2017-07-03T14:50:00Z"/>
        </w:trPr>
        <w:tc>
          <w:tcPr>
            <w:tcW w:w="0" w:type="auto"/>
            <w:vAlign w:val="center"/>
            <w:hideMark/>
          </w:tcPr>
          <w:p w14:paraId="69E46E20" w14:textId="77777777" w:rsidR="005375AE" w:rsidRPr="005375AE" w:rsidRDefault="005375AE" w:rsidP="005375AE">
            <w:pPr>
              <w:jc w:val="center"/>
              <w:rPr>
                <w:ins w:id="403" w:author="scottdagreat@yahoo.com" w:date="2017-07-03T14:50:00Z"/>
                <w:rFonts w:eastAsia="Times New Roman"/>
                <w:b/>
                <w:bCs/>
              </w:rPr>
            </w:pPr>
            <w:ins w:id="404" w:author="scottdagreat@yahoo.com" w:date="2017-07-03T14:50:00Z">
              <w:r w:rsidRPr="005375AE">
                <w:rPr>
                  <w:rFonts w:eastAsia="Times New Roman"/>
                  <w:b/>
                  <w:bCs/>
                </w:rPr>
                <w:t>TotalBsmtSF</w:t>
              </w:r>
            </w:ins>
          </w:p>
        </w:tc>
        <w:tc>
          <w:tcPr>
            <w:tcW w:w="0" w:type="auto"/>
            <w:vAlign w:val="center"/>
          </w:tcPr>
          <w:p w14:paraId="7B61A8A6" w14:textId="319F525D" w:rsidR="005375AE" w:rsidRPr="005375AE" w:rsidRDefault="005375AE" w:rsidP="005375AE">
            <w:pPr>
              <w:rPr>
                <w:ins w:id="405" w:author="scottdagreat@yahoo.com" w:date="2017-07-03T14:50:00Z"/>
                <w:rFonts w:eastAsia="Times New Roman"/>
              </w:rPr>
            </w:pPr>
          </w:p>
        </w:tc>
        <w:tc>
          <w:tcPr>
            <w:tcW w:w="0" w:type="auto"/>
            <w:vAlign w:val="center"/>
          </w:tcPr>
          <w:p w14:paraId="6C8FDF23" w14:textId="41B0AB10" w:rsidR="005375AE" w:rsidRPr="005375AE" w:rsidRDefault="005375AE" w:rsidP="005375AE">
            <w:pPr>
              <w:rPr>
                <w:ins w:id="406" w:author="scottdagreat@yahoo.com" w:date="2017-07-03T14:50:00Z"/>
                <w:rFonts w:eastAsia="Times New Roman"/>
              </w:rPr>
            </w:pPr>
          </w:p>
        </w:tc>
        <w:tc>
          <w:tcPr>
            <w:tcW w:w="0" w:type="auto"/>
            <w:vAlign w:val="center"/>
          </w:tcPr>
          <w:p w14:paraId="66704536" w14:textId="7027CB57" w:rsidR="005375AE" w:rsidRPr="005375AE" w:rsidRDefault="005375AE" w:rsidP="005375AE">
            <w:pPr>
              <w:rPr>
                <w:ins w:id="407" w:author="scottdagreat@yahoo.com" w:date="2017-07-03T14:50:00Z"/>
                <w:rFonts w:eastAsia="Times New Roman"/>
              </w:rPr>
            </w:pPr>
          </w:p>
        </w:tc>
        <w:tc>
          <w:tcPr>
            <w:tcW w:w="0" w:type="auto"/>
            <w:vAlign w:val="center"/>
            <w:hideMark/>
          </w:tcPr>
          <w:p w14:paraId="61F35027" w14:textId="77777777" w:rsidR="005375AE" w:rsidRPr="005375AE" w:rsidRDefault="005375AE" w:rsidP="005375AE">
            <w:pPr>
              <w:rPr>
                <w:ins w:id="408" w:author="scottdagreat@yahoo.com" w:date="2017-07-03T14:50:00Z"/>
                <w:rFonts w:eastAsia="Times New Roman"/>
              </w:rPr>
            </w:pPr>
            <w:ins w:id="409" w:author="scottdagreat@yahoo.com" w:date="2017-07-03T14:50:00Z">
              <w:r w:rsidRPr="005375AE">
                <w:rPr>
                  <w:rFonts w:eastAsia="Times New Roman"/>
                </w:rPr>
                <w:t>0.010459</w:t>
              </w:r>
            </w:ins>
          </w:p>
        </w:tc>
        <w:tc>
          <w:tcPr>
            <w:tcW w:w="0" w:type="auto"/>
            <w:gridSpan w:val="2"/>
            <w:vAlign w:val="center"/>
            <w:hideMark/>
          </w:tcPr>
          <w:p w14:paraId="4E56C0BC" w14:textId="77777777" w:rsidR="005375AE" w:rsidRPr="005375AE" w:rsidRDefault="005375AE" w:rsidP="005375AE">
            <w:pPr>
              <w:rPr>
                <w:ins w:id="410" w:author="scottdagreat@yahoo.com" w:date="2017-07-03T14:50:00Z"/>
                <w:rFonts w:eastAsia="Times New Roman"/>
              </w:rPr>
            </w:pPr>
            <w:ins w:id="411" w:author="scottdagreat@yahoo.com" w:date="2017-07-03T14:50:00Z">
              <w:r w:rsidRPr="005375AE">
                <w:rPr>
                  <w:rFonts w:eastAsia="Times New Roman"/>
                </w:rPr>
                <w:t>0.020359</w:t>
              </w:r>
            </w:ins>
          </w:p>
        </w:tc>
      </w:tr>
      <w:tr w:rsidR="005375AE" w:rsidRPr="005375AE" w14:paraId="749537BB" w14:textId="77777777" w:rsidTr="005375AE">
        <w:trPr>
          <w:gridAfter w:val="4"/>
          <w:tblCellSpacing w:w="15" w:type="dxa"/>
          <w:ins w:id="412" w:author="scottdagreat@yahoo.com" w:date="2017-07-03T14:50:00Z"/>
        </w:trPr>
        <w:tc>
          <w:tcPr>
            <w:tcW w:w="0" w:type="auto"/>
            <w:vAlign w:val="center"/>
            <w:hideMark/>
          </w:tcPr>
          <w:p w14:paraId="5BFF524D" w14:textId="77777777" w:rsidR="005375AE" w:rsidRPr="005375AE" w:rsidRDefault="005375AE" w:rsidP="005375AE">
            <w:pPr>
              <w:jc w:val="center"/>
              <w:rPr>
                <w:ins w:id="413" w:author="scottdagreat@yahoo.com" w:date="2017-07-03T14:50:00Z"/>
                <w:rFonts w:eastAsia="Times New Roman"/>
                <w:b/>
                <w:bCs/>
              </w:rPr>
            </w:pPr>
            <w:ins w:id="414" w:author="scottdagreat@yahoo.com" w:date="2017-07-03T14:50:00Z">
              <w:r w:rsidRPr="005375AE">
                <w:rPr>
                  <w:rFonts w:eastAsia="Times New Roman"/>
                  <w:b/>
                  <w:bCs/>
                </w:rPr>
                <w:t>BldgType 1Fam</w:t>
              </w:r>
            </w:ins>
          </w:p>
        </w:tc>
        <w:tc>
          <w:tcPr>
            <w:tcW w:w="0" w:type="auto"/>
            <w:vAlign w:val="center"/>
          </w:tcPr>
          <w:p w14:paraId="6D054231" w14:textId="0AFE2B9D" w:rsidR="005375AE" w:rsidRPr="005375AE" w:rsidRDefault="005375AE" w:rsidP="005375AE">
            <w:pPr>
              <w:rPr>
                <w:ins w:id="415" w:author="scottdagreat@yahoo.com" w:date="2017-07-03T14:50:00Z"/>
                <w:rFonts w:eastAsia="Times New Roman"/>
              </w:rPr>
            </w:pPr>
          </w:p>
        </w:tc>
        <w:tc>
          <w:tcPr>
            <w:tcW w:w="0" w:type="auto"/>
            <w:vAlign w:val="center"/>
          </w:tcPr>
          <w:p w14:paraId="7DC9330E" w14:textId="315452ED" w:rsidR="005375AE" w:rsidRPr="005375AE" w:rsidRDefault="005375AE" w:rsidP="005375AE">
            <w:pPr>
              <w:rPr>
                <w:ins w:id="416" w:author="scottdagreat@yahoo.com" w:date="2017-07-03T14:50:00Z"/>
                <w:rFonts w:eastAsia="Times New Roman"/>
              </w:rPr>
            </w:pPr>
          </w:p>
        </w:tc>
        <w:tc>
          <w:tcPr>
            <w:tcW w:w="0" w:type="auto"/>
            <w:vAlign w:val="center"/>
          </w:tcPr>
          <w:p w14:paraId="2AB89799" w14:textId="4827938D" w:rsidR="005375AE" w:rsidRPr="005375AE" w:rsidRDefault="005375AE" w:rsidP="005375AE">
            <w:pPr>
              <w:rPr>
                <w:ins w:id="417" w:author="scottdagreat@yahoo.com" w:date="2017-07-03T14:50:00Z"/>
                <w:rFonts w:eastAsia="Times New Roman"/>
              </w:rPr>
            </w:pPr>
          </w:p>
        </w:tc>
        <w:tc>
          <w:tcPr>
            <w:tcW w:w="0" w:type="auto"/>
            <w:vAlign w:val="center"/>
            <w:hideMark/>
          </w:tcPr>
          <w:p w14:paraId="6DB23F6A" w14:textId="77777777" w:rsidR="005375AE" w:rsidRPr="005375AE" w:rsidRDefault="005375AE" w:rsidP="005375AE">
            <w:pPr>
              <w:rPr>
                <w:ins w:id="418" w:author="scottdagreat@yahoo.com" w:date="2017-07-03T14:50:00Z"/>
                <w:rFonts w:eastAsia="Times New Roman"/>
              </w:rPr>
            </w:pPr>
            <w:ins w:id="419" w:author="scottdagreat@yahoo.com" w:date="2017-07-03T14:50:00Z">
              <w:r w:rsidRPr="005375AE">
                <w:rPr>
                  <w:rFonts w:eastAsia="Times New Roman"/>
                </w:rPr>
                <w:t>20.153040</w:t>
              </w:r>
            </w:ins>
          </w:p>
        </w:tc>
        <w:tc>
          <w:tcPr>
            <w:tcW w:w="0" w:type="auto"/>
            <w:gridSpan w:val="2"/>
            <w:vAlign w:val="center"/>
            <w:hideMark/>
          </w:tcPr>
          <w:p w14:paraId="6A37AA82" w14:textId="77777777" w:rsidR="005375AE" w:rsidRPr="005375AE" w:rsidRDefault="005375AE" w:rsidP="005375AE">
            <w:pPr>
              <w:rPr>
                <w:ins w:id="420" w:author="scottdagreat@yahoo.com" w:date="2017-07-03T14:50:00Z"/>
                <w:rFonts w:eastAsia="Times New Roman"/>
              </w:rPr>
            </w:pPr>
            <w:ins w:id="421" w:author="scottdagreat@yahoo.com" w:date="2017-07-03T14:50:00Z">
              <w:r w:rsidRPr="005375AE">
                <w:rPr>
                  <w:rFonts w:eastAsia="Times New Roman"/>
                </w:rPr>
                <w:t>35.427061</w:t>
              </w:r>
            </w:ins>
          </w:p>
        </w:tc>
      </w:tr>
      <w:tr w:rsidR="005375AE" w:rsidRPr="005375AE" w14:paraId="5C8F491A" w14:textId="77777777" w:rsidTr="005375AE">
        <w:trPr>
          <w:gridAfter w:val="4"/>
          <w:tblCellSpacing w:w="15" w:type="dxa"/>
          <w:ins w:id="422" w:author="scottdagreat@yahoo.com" w:date="2017-07-03T14:50:00Z"/>
        </w:trPr>
        <w:tc>
          <w:tcPr>
            <w:tcW w:w="0" w:type="auto"/>
            <w:vAlign w:val="center"/>
            <w:hideMark/>
          </w:tcPr>
          <w:p w14:paraId="1B880077" w14:textId="77777777" w:rsidR="005375AE" w:rsidRPr="005375AE" w:rsidRDefault="005375AE" w:rsidP="005375AE">
            <w:pPr>
              <w:jc w:val="center"/>
              <w:rPr>
                <w:ins w:id="423" w:author="scottdagreat@yahoo.com" w:date="2017-07-03T14:50:00Z"/>
                <w:rFonts w:eastAsia="Times New Roman"/>
                <w:b/>
                <w:bCs/>
              </w:rPr>
            </w:pPr>
            <w:ins w:id="424" w:author="scottdagreat@yahoo.com" w:date="2017-07-03T14:50:00Z">
              <w:r w:rsidRPr="005375AE">
                <w:rPr>
                  <w:rFonts w:eastAsia="Times New Roman"/>
                  <w:b/>
                  <w:bCs/>
                </w:rPr>
                <w:t>BldgType 2fmCon</w:t>
              </w:r>
            </w:ins>
          </w:p>
        </w:tc>
        <w:tc>
          <w:tcPr>
            <w:tcW w:w="0" w:type="auto"/>
            <w:vAlign w:val="center"/>
          </w:tcPr>
          <w:p w14:paraId="4B868EB3" w14:textId="68C2DD39" w:rsidR="005375AE" w:rsidRPr="005375AE" w:rsidRDefault="005375AE" w:rsidP="005375AE">
            <w:pPr>
              <w:rPr>
                <w:ins w:id="425" w:author="scottdagreat@yahoo.com" w:date="2017-07-03T14:50:00Z"/>
                <w:rFonts w:eastAsia="Times New Roman"/>
              </w:rPr>
            </w:pPr>
          </w:p>
        </w:tc>
        <w:tc>
          <w:tcPr>
            <w:tcW w:w="0" w:type="auto"/>
            <w:vAlign w:val="center"/>
          </w:tcPr>
          <w:p w14:paraId="041D4F15" w14:textId="32685CF4" w:rsidR="005375AE" w:rsidRPr="005375AE" w:rsidRDefault="005375AE" w:rsidP="005375AE">
            <w:pPr>
              <w:rPr>
                <w:ins w:id="426" w:author="scottdagreat@yahoo.com" w:date="2017-07-03T14:50:00Z"/>
                <w:rFonts w:eastAsia="Times New Roman"/>
              </w:rPr>
            </w:pPr>
          </w:p>
        </w:tc>
        <w:tc>
          <w:tcPr>
            <w:tcW w:w="0" w:type="auto"/>
            <w:vAlign w:val="center"/>
          </w:tcPr>
          <w:p w14:paraId="736F9B3D" w14:textId="53DBCD86" w:rsidR="005375AE" w:rsidRPr="005375AE" w:rsidRDefault="005375AE" w:rsidP="005375AE">
            <w:pPr>
              <w:rPr>
                <w:ins w:id="427" w:author="scottdagreat@yahoo.com" w:date="2017-07-03T14:50:00Z"/>
                <w:rFonts w:eastAsia="Times New Roman"/>
              </w:rPr>
            </w:pPr>
          </w:p>
        </w:tc>
        <w:tc>
          <w:tcPr>
            <w:tcW w:w="0" w:type="auto"/>
            <w:vAlign w:val="center"/>
            <w:hideMark/>
          </w:tcPr>
          <w:p w14:paraId="15485917" w14:textId="77777777" w:rsidR="005375AE" w:rsidRPr="005375AE" w:rsidRDefault="005375AE" w:rsidP="005375AE">
            <w:pPr>
              <w:rPr>
                <w:ins w:id="428" w:author="scottdagreat@yahoo.com" w:date="2017-07-03T14:50:00Z"/>
                <w:rFonts w:eastAsia="Times New Roman"/>
              </w:rPr>
            </w:pPr>
            <w:ins w:id="429" w:author="scottdagreat@yahoo.com" w:date="2017-07-03T14:50:00Z">
              <w:r w:rsidRPr="005375AE">
                <w:rPr>
                  <w:rFonts w:eastAsia="Times New Roman"/>
                </w:rPr>
                <w:t>6.926584</w:t>
              </w:r>
            </w:ins>
          </w:p>
        </w:tc>
        <w:tc>
          <w:tcPr>
            <w:tcW w:w="0" w:type="auto"/>
            <w:gridSpan w:val="2"/>
            <w:vAlign w:val="center"/>
            <w:hideMark/>
          </w:tcPr>
          <w:p w14:paraId="138E7E48" w14:textId="77777777" w:rsidR="005375AE" w:rsidRPr="005375AE" w:rsidRDefault="005375AE" w:rsidP="005375AE">
            <w:pPr>
              <w:rPr>
                <w:ins w:id="430" w:author="scottdagreat@yahoo.com" w:date="2017-07-03T14:50:00Z"/>
                <w:rFonts w:eastAsia="Times New Roman"/>
              </w:rPr>
            </w:pPr>
            <w:ins w:id="431" w:author="scottdagreat@yahoo.com" w:date="2017-07-03T14:50:00Z">
              <w:r w:rsidRPr="005375AE">
                <w:rPr>
                  <w:rFonts w:eastAsia="Times New Roman"/>
                </w:rPr>
                <w:t>34.447701</w:t>
              </w:r>
            </w:ins>
          </w:p>
        </w:tc>
      </w:tr>
      <w:tr w:rsidR="005375AE" w:rsidRPr="005375AE" w14:paraId="538A39A9" w14:textId="77777777" w:rsidTr="005375AE">
        <w:trPr>
          <w:gridAfter w:val="4"/>
          <w:tblCellSpacing w:w="15" w:type="dxa"/>
          <w:ins w:id="432" w:author="scottdagreat@yahoo.com" w:date="2017-07-03T14:50:00Z"/>
        </w:trPr>
        <w:tc>
          <w:tcPr>
            <w:tcW w:w="0" w:type="auto"/>
            <w:vAlign w:val="center"/>
            <w:hideMark/>
          </w:tcPr>
          <w:p w14:paraId="7FF44614" w14:textId="77777777" w:rsidR="005375AE" w:rsidRPr="005375AE" w:rsidRDefault="005375AE" w:rsidP="005375AE">
            <w:pPr>
              <w:jc w:val="center"/>
              <w:rPr>
                <w:ins w:id="433" w:author="scottdagreat@yahoo.com" w:date="2017-07-03T14:50:00Z"/>
                <w:rFonts w:eastAsia="Times New Roman"/>
                <w:b/>
                <w:bCs/>
              </w:rPr>
            </w:pPr>
            <w:ins w:id="434" w:author="scottdagreat@yahoo.com" w:date="2017-07-03T14:50:00Z">
              <w:r w:rsidRPr="005375AE">
                <w:rPr>
                  <w:rFonts w:eastAsia="Times New Roman"/>
                  <w:b/>
                  <w:bCs/>
                </w:rPr>
                <w:t>BldgType Duplex</w:t>
              </w:r>
            </w:ins>
          </w:p>
        </w:tc>
        <w:tc>
          <w:tcPr>
            <w:tcW w:w="0" w:type="auto"/>
            <w:vAlign w:val="center"/>
          </w:tcPr>
          <w:p w14:paraId="59317316" w14:textId="4DC0B640" w:rsidR="005375AE" w:rsidRPr="005375AE" w:rsidRDefault="005375AE" w:rsidP="005375AE">
            <w:pPr>
              <w:rPr>
                <w:ins w:id="435" w:author="scottdagreat@yahoo.com" w:date="2017-07-03T14:50:00Z"/>
                <w:rFonts w:eastAsia="Times New Roman"/>
              </w:rPr>
            </w:pPr>
          </w:p>
        </w:tc>
        <w:tc>
          <w:tcPr>
            <w:tcW w:w="0" w:type="auto"/>
            <w:vAlign w:val="center"/>
          </w:tcPr>
          <w:p w14:paraId="5918FCB7" w14:textId="20ADFC9C" w:rsidR="005375AE" w:rsidRPr="005375AE" w:rsidRDefault="005375AE" w:rsidP="005375AE">
            <w:pPr>
              <w:rPr>
                <w:ins w:id="436" w:author="scottdagreat@yahoo.com" w:date="2017-07-03T14:50:00Z"/>
                <w:rFonts w:eastAsia="Times New Roman"/>
              </w:rPr>
            </w:pPr>
          </w:p>
        </w:tc>
        <w:tc>
          <w:tcPr>
            <w:tcW w:w="0" w:type="auto"/>
            <w:vAlign w:val="center"/>
          </w:tcPr>
          <w:p w14:paraId="2EA3DDA3" w14:textId="16ADB2B8" w:rsidR="005375AE" w:rsidRPr="005375AE" w:rsidRDefault="005375AE" w:rsidP="005375AE">
            <w:pPr>
              <w:rPr>
                <w:ins w:id="437" w:author="scottdagreat@yahoo.com" w:date="2017-07-03T14:50:00Z"/>
                <w:rFonts w:eastAsia="Times New Roman"/>
              </w:rPr>
            </w:pPr>
          </w:p>
        </w:tc>
        <w:tc>
          <w:tcPr>
            <w:tcW w:w="0" w:type="auto"/>
            <w:noWrap/>
            <w:vAlign w:val="center"/>
            <w:hideMark/>
          </w:tcPr>
          <w:p w14:paraId="5F49B5D1" w14:textId="77777777" w:rsidR="005375AE" w:rsidRPr="005375AE" w:rsidRDefault="005375AE" w:rsidP="005375AE">
            <w:pPr>
              <w:rPr>
                <w:ins w:id="438" w:author="scottdagreat@yahoo.com" w:date="2017-07-03T14:50:00Z"/>
                <w:rFonts w:eastAsia="Times New Roman"/>
              </w:rPr>
            </w:pPr>
            <w:ins w:id="439" w:author="scottdagreat@yahoo.com" w:date="2017-07-03T14:50:00Z">
              <w:r w:rsidRPr="005375AE">
                <w:rPr>
                  <w:rFonts w:eastAsia="Times New Roman"/>
                </w:rPr>
                <w:t>-4.891689</w:t>
              </w:r>
            </w:ins>
          </w:p>
        </w:tc>
        <w:tc>
          <w:tcPr>
            <w:tcW w:w="0" w:type="auto"/>
            <w:gridSpan w:val="2"/>
            <w:vAlign w:val="center"/>
            <w:hideMark/>
          </w:tcPr>
          <w:p w14:paraId="29D10A70" w14:textId="77777777" w:rsidR="005375AE" w:rsidRPr="005375AE" w:rsidRDefault="005375AE" w:rsidP="005375AE">
            <w:pPr>
              <w:rPr>
                <w:ins w:id="440" w:author="scottdagreat@yahoo.com" w:date="2017-07-03T14:50:00Z"/>
                <w:rFonts w:eastAsia="Times New Roman"/>
              </w:rPr>
            </w:pPr>
            <w:ins w:id="441" w:author="scottdagreat@yahoo.com" w:date="2017-07-03T14:50:00Z">
              <w:r w:rsidRPr="005375AE">
                <w:rPr>
                  <w:rFonts w:eastAsia="Times New Roman"/>
                </w:rPr>
                <w:t>18.282530</w:t>
              </w:r>
            </w:ins>
          </w:p>
        </w:tc>
      </w:tr>
      <w:tr w:rsidR="005375AE" w:rsidRPr="005375AE" w14:paraId="3521D066" w14:textId="77777777" w:rsidTr="005375AE">
        <w:trPr>
          <w:gridAfter w:val="4"/>
          <w:tblCellSpacing w:w="15" w:type="dxa"/>
          <w:ins w:id="442" w:author="scottdagreat@yahoo.com" w:date="2017-07-03T14:50:00Z"/>
        </w:trPr>
        <w:tc>
          <w:tcPr>
            <w:tcW w:w="0" w:type="auto"/>
            <w:vAlign w:val="center"/>
            <w:hideMark/>
          </w:tcPr>
          <w:p w14:paraId="78D2F377" w14:textId="77777777" w:rsidR="005375AE" w:rsidRPr="005375AE" w:rsidRDefault="005375AE" w:rsidP="005375AE">
            <w:pPr>
              <w:jc w:val="center"/>
              <w:rPr>
                <w:ins w:id="443" w:author="scottdagreat@yahoo.com" w:date="2017-07-03T14:50:00Z"/>
                <w:rFonts w:eastAsia="Times New Roman"/>
                <w:b/>
                <w:bCs/>
              </w:rPr>
            </w:pPr>
            <w:ins w:id="444" w:author="scottdagreat@yahoo.com" w:date="2017-07-03T14:50:00Z">
              <w:r w:rsidRPr="005375AE">
                <w:rPr>
                  <w:rFonts w:eastAsia="Times New Roman"/>
                  <w:b/>
                  <w:bCs/>
                </w:rPr>
                <w:t>BldgType Twnhs</w:t>
              </w:r>
            </w:ins>
          </w:p>
        </w:tc>
        <w:tc>
          <w:tcPr>
            <w:tcW w:w="0" w:type="auto"/>
            <w:noWrap/>
            <w:vAlign w:val="center"/>
          </w:tcPr>
          <w:p w14:paraId="4FD30BB9" w14:textId="6C507828" w:rsidR="005375AE" w:rsidRPr="005375AE" w:rsidRDefault="005375AE" w:rsidP="005375AE">
            <w:pPr>
              <w:rPr>
                <w:ins w:id="445" w:author="scottdagreat@yahoo.com" w:date="2017-07-03T14:50:00Z"/>
                <w:rFonts w:eastAsia="Times New Roman"/>
              </w:rPr>
            </w:pPr>
          </w:p>
        </w:tc>
        <w:tc>
          <w:tcPr>
            <w:tcW w:w="0" w:type="auto"/>
            <w:vAlign w:val="center"/>
          </w:tcPr>
          <w:p w14:paraId="6E759CD5" w14:textId="65CC5E74" w:rsidR="005375AE" w:rsidRPr="005375AE" w:rsidRDefault="005375AE" w:rsidP="005375AE">
            <w:pPr>
              <w:rPr>
                <w:ins w:id="446" w:author="scottdagreat@yahoo.com" w:date="2017-07-03T14:50:00Z"/>
                <w:rFonts w:eastAsia="Times New Roman"/>
              </w:rPr>
            </w:pPr>
          </w:p>
        </w:tc>
        <w:tc>
          <w:tcPr>
            <w:tcW w:w="0" w:type="auto"/>
            <w:vAlign w:val="center"/>
          </w:tcPr>
          <w:p w14:paraId="310E9569" w14:textId="751C9D53" w:rsidR="005375AE" w:rsidRPr="005375AE" w:rsidRDefault="005375AE" w:rsidP="005375AE">
            <w:pPr>
              <w:rPr>
                <w:ins w:id="447" w:author="scottdagreat@yahoo.com" w:date="2017-07-03T14:50:00Z"/>
                <w:rFonts w:eastAsia="Times New Roman"/>
              </w:rPr>
            </w:pPr>
          </w:p>
        </w:tc>
        <w:tc>
          <w:tcPr>
            <w:tcW w:w="0" w:type="auto"/>
            <w:noWrap/>
            <w:vAlign w:val="center"/>
            <w:hideMark/>
          </w:tcPr>
          <w:p w14:paraId="1A99576A" w14:textId="77777777" w:rsidR="005375AE" w:rsidRPr="005375AE" w:rsidRDefault="005375AE" w:rsidP="005375AE">
            <w:pPr>
              <w:rPr>
                <w:ins w:id="448" w:author="scottdagreat@yahoo.com" w:date="2017-07-03T14:50:00Z"/>
                <w:rFonts w:eastAsia="Times New Roman"/>
              </w:rPr>
            </w:pPr>
            <w:ins w:id="449" w:author="scottdagreat@yahoo.com" w:date="2017-07-03T14:50:00Z">
              <w:r w:rsidRPr="005375AE">
                <w:rPr>
                  <w:rFonts w:eastAsia="Times New Roman"/>
                </w:rPr>
                <w:t>-31.313279</w:t>
              </w:r>
            </w:ins>
          </w:p>
        </w:tc>
        <w:tc>
          <w:tcPr>
            <w:tcW w:w="0" w:type="auto"/>
            <w:gridSpan w:val="2"/>
            <w:noWrap/>
            <w:vAlign w:val="center"/>
            <w:hideMark/>
          </w:tcPr>
          <w:p w14:paraId="07BB3D0D" w14:textId="77777777" w:rsidR="005375AE" w:rsidRPr="005375AE" w:rsidRDefault="005375AE" w:rsidP="005375AE">
            <w:pPr>
              <w:rPr>
                <w:ins w:id="450" w:author="scottdagreat@yahoo.com" w:date="2017-07-03T14:50:00Z"/>
                <w:rFonts w:eastAsia="Times New Roman"/>
              </w:rPr>
            </w:pPr>
            <w:ins w:id="451" w:author="scottdagreat@yahoo.com" w:date="2017-07-03T14:50:00Z">
              <w:r w:rsidRPr="005375AE">
                <w:rPr>
                  <w:rFonts w:eastAsia="Times New Roman"/>
                </w:rPr>
                <w:t>-7.349547</w:t>
              </w:r>
            </w:ins>
          </w:p>
        </w:tc>
      </w:tr>
      <w:tr w:rsidR="005375AE" w:rsidRPr="005375AE" w14:paraId="5C4F933F" w14:textId="77777777" w:rsidTr="005375AE">
        <w:trPr>
          <w:gridAfter w:val="4"/>
          <w:tblCellSpacing w:w="15" w:type="dxa"/>
          <w:ins w:id="452" w:author="scottdagreat@yahoo.com" w:date="2017-07-03T14:50:00Z"/>
        </w:trPr>
        <w:tc>
          <w:tcPr>
            <w:tcW w:w="0" w:type="auto"/>
            <w:vAlign w:val="center"/>
            <w:hideMark/>
          </w:tcPr>
          <w:p w14:paraId="6D44A721" w14:textId="77777777" w:rsidR="005375AE" w:rsidRPr="005375AE" w:rsidRDefault="005375AE" w:rsidP="005375AE">
            <w:pPr>
              <w:jc w:val="center"/>
              <w:rPr>
                <w:ins w:id="453" w:author="scottdagreat@yahoo.com" w:date="2017-07-03T14:50:00Z"/>
                <w:rFonts w:eastAsia="Times New Roman"/>
                <w:b/>
                <w:bCs/>
              </w:rPr>
            </w:pPr>
            <w:ins w:id="454" w:author="scottdagreat@yahoo.com" w:date="2017-07-03T14:50:00Z">
              <w:r w:rsidRPr="005375AE">
                <w:rPr>
                  <w:rFonts w:eastAsia="Times New Roman"/>
                  <w:b/>
                  <w:bCs/>
                </w:rPr>
                <w:t>BldgType TwnhsE</w:t>
              </w:r>
            </w:ins>
          </w:p>
        </w:tc>
        <w:tc>
          <w:tcPr>
            <w:tcW w:w="0" w:type="auto"/>
            <w:vAlign w:val="center"/>
          </w:tcPr>
          <w:p w14:paraId="7DCC812A" w14:textId="166EB944" w:rsidR="005375AE" w:rsidRPr="005375AE" w:rsidRDefault="005375AE" w:rsidP="005375AE">
            <w:pPr>
              <w:rPr>
                <w:ins w:id="455" w:author="scottdagreat@yahoo.com" w:date="2017-07-03T14:50:00Z"/>
                <w:rFonts w:eastAsia="Times New Roman"/>
              </w:rPr>
            </w:pPr>
          </w:p>
        </w:tc>
        <w:tc>
          <w:tcPr>
            <w:tcW w:w="0" w:type="auto"/>
            <w:vAlign w:val="center"/>
          </w:tcPr>
          <w:p w14:paraId="298422EB" w14:textId="3BF739BC" w:rsidR="005375AE" w:rsidRPr="005375AE" w:rsidRDefault="005375AE" w:rsidP="005375AE">
            <w:pPr>
              <w:rPr>
                <w:ins w:id="456" w:author="scottdagreat@yahoo.com" w:date="2017-07-03T14:50:00Z"/>
                <w:rFonts w:eastAsia="Times New Roman"/>
              </w:rPr>
            </w:pPr>
          </w:p>
        </w:tc>
        <w:tc>
          <w:tcPr>
            <w:tcW w:w="0" w:type="auto"/>
            <w:vAlign w:val="center"/>
          </w:tcPr>
          <w:p w14:paraId="4D3C522F" w14:textId="661E8593" w:rsidR="005375AE" w:rsidRPr="005375AE" w:rsidRDefault="005375AE" w:rsidP="005375AE">
            <w:pPr>
              <w:rPr>
                <w:ins w:id="457" w:author="scottdagreat@yahoo.com" w:date="2017-07-03T14:50:00Z"/>
                <w:rFonts w:eastAsia="Times New Roman"/>
              </w:rPr>
            </w:pPr>
          </w:p>
        </w:tc>
        <w:tc>
          <w:tcPr>
            <w:tcW w:w="0" w:type="auto"/>
            <w:vAlign w:val="center"/>
            <w:hideMark/>
          </w:tcPr>
          <w:p w14:paraId="240EDFEF" w14:textId="77777777" w:rsidR="005375AE" w:rsidRPr="005375AE" w:rsidRDefault="005375AE" w:rsidP="005375AE">
            <w:pPr>
              <w:rPr>
                <w:ins w:id="458" w:author="scottdagreat@yahoo.com" w:date="2017-07-03T14:50:00Z"/>
                <w:rFonts w:eastAsia="Times New Roman"/>
              </w:rPr>
            </w:pPr>
            <w:ins w:id="459" w:author="scottdagreat@yahoo.com" w:date="2017-07-03T14:50:00Z">
              <w:r w:rsidRPr="005375AE">
                <w:rPr>
                  <w:rFonts w:eastAsia="Times New Roman"/>
                </w:rPr>
                <w:t>.</w:t>
              </w:r>
            </w:ins>
          </w:p>
        </w:tc>
        <w:tc>
          <w:tcPr>
            <w:tcW w:w="0" w:type="auto"/>
            <w:gridSpan w:val="2"/>
            <w:vAlign w:val="center"/>
            <w:hideMark/>
          </w:tcPr>
          <w:p w14:paraId="69B19289" w14:textId="77777777" w:rsidR="005375AE" w:rsidRPr="005375AE" w:rsidRDefault="005375AE" w:rsidP="005375AE">
            <w:pPr>
              <w:rPr>
                <w:ins w:id="460" w:author="scottdagreat@yahoo.com" w:date="2017-07-03T14:50:00Z"/>
                <w:rFonts w:eastAsia="Times New Roman"/>
              </w:rPr>
            </w:pPr>
            <w:ins w:id="461" w:author="scottdagreat@yahoo.com" w:date="2017-07-03T14:50:00Z">
              <w:r w:rsidRPr="005375AE">
                <w:rPr>
                  <w:rFonts w:eastAsia="Times New Roman"/>
                </w:rPr>
                <w:t>.</w:t>
              </w:r>
            </w:ins>
          </w:p>
        </w:tc>
      </w:tr>
      <w:tr w:rsidR="005375AE" w:rsidRPr="005375AE" w14:paraId="0399C42B" w14:textId="77777777" w:rsidTr="005375AE">
        <w:trPr>
          <w:gridAfter w:val="4"/>
          <w:tblCellSpacing w:w="15" w:type="dxa"/>
          <w:ins w:id="462" w:author="scottdagreat@yahoo.com" w:date="2017-07-03T14:50:00Z"/>
        </w:trPr>
        <w:tc>
          <w:tcPr>
            <w:tcW w:w="0" w:type="auto"/>
            <w:vAlign w:val="center"/>
            <w:hideMark/>
          </w:tcPr>
          <w:p w14:paraId="73D0ACED" w14:textId="77777777" w:rsidR="005375AE" w:rsidRPr="005375AE" w:rsidRDefault="005375AE" w:rsidP="005375AE">
            <w:pPr>
              <w:jc w:val="center"/>
              <w:rPr>
                <w:ins w:id="463" w:author="scottdagreat@yahoo.com" w:date="2017-07-03T14:50:00Z"/>
                <w:rFonts w:eastAsia="Times New Roman"/>
                <w:b/>
                <w:bCs/>
              </w:rPr>
            </w:pPr>
            <w:ins w:id="464" w:author="scottdagreat@yahoo.com" w:date="2017-07-03T14:50:00Z">
              <w:r w:rsidRPr="005375AE">
                <w:rPr>
                  <w:rFonts w:eastAsia="Times New Roman"/>
                  <w:b/>
                  <w:bCs/>
                </w:rPr>
                <w:t>YearBuilt</w:t>
              </w:r>
            </w:ins>
          </w:p>
        </w:tc>
        <w:tc>
          <w:tcPr>
            <w:tcW w:w="0" w:type="auto"/>
            <w:vAlign w:val="center"/>
          </w:tcPr>
          <w:p w14:paraId="27870685" w14:textId="57EF6637" w:rsidR="005375AE" w:rsidRPr="005375AE" w:rsidRDefault="005375AE" w:rsidP="005375AE">
            <w:pPr>
              <w:rPr>
                <w:ins w:id="465" w:author="scottdagreat@yahoo.com" w:date="2017-07-03T14:50:00Z"/>
                <w:rFonts w:eastAsia="Times New Roman"/>
              </w:rPr>
            </w:pPr>
          </w:p>
        </w:tc>
        <w:tc>
          <w:tcPr>
            <w:tcW w:w="0" w:type="auto"/>
            <w:vAlign w:val="center"/>
          </w:tcPr>
          <w:p w14:paraId="0211F110" w14:textId="3C2AFB17" w:rsidR="005375AE" w:rsidRPr="005375AE" w:rsidRDefault="005375AE" w:rsidP="005375AE">
            <w:pPr>
              <w:rPr>
                <w:ins w:id="466" w:author="scottdagreat@yahoo.com" w:date="2017-07-03T14:50:00Z"/>
                <w:rFonts w:eastAsia="Times New Roman"/>
              </w:rPr>
            </w:pPr>
          </w:p>
        </w:tc>
        <w:tc>
          <w:tcPr>
            <w:tcW w:w="0" w:type="auto"/>
            <w:vAlign w:val="center"/>
          </w:tcPr>
          <w:p w14:paraId="0559B700" w14:textId="30C6229F" w:rsidR="005375AE" w:rsidRPr="005375AE" w:rsidRDefault="005375AE" w:rsidP="005375AE">
            <w:pPr>
              <w:rPr>
                <w:ins w:id="467" w:author="scottdagreat@yahoo.com" w:date="2017-07-03T14:50:00Z"/>
                <w:rFonts w:eastAsia="Times New Roman"/>
              </w:rPr>
            </w:pPr>
          </w:p>
        </w:tc>
        <w:tc>
          <w:tcPr>
            <w:tcW w:w="0" w:type="auto"/>
            <w:vAlign w:val="center"/>
            <w:hideMark/>
          </w:tcPr>
          <w:p w14:paraId="64C1448C" w14:textId="77777777" w:rsidR="005375AE" w:rsidRPr="005375AE" w:rsidRDefault="005375AE" w:rsidP="005375AE">
            <w:pPr>
              <w:rPr>
                <w:ins w:id="468" w:author="scottdagreat@yahoo.com" w:date="2017-07-03T14:50:00Z"/>
                <w:rFonts w:eastAsia="Times New Roman"/>
              </w:rPr>
            </w:pPr>
            <w:ins w:id="469" w:author="scottdagreat@yahoo.com" w:date="2017-07-03T14:50:00Z">
              <w:r w:rsidRPr="005375AE">
                <w:rPr>
                  <w:rFonts w:eastAsia="Times New Roman"/>
                </w:rPr>
                <w:t>0.382671</w:t>
              </w:r>
            </w:ins>
          </w:p>
        </w:tc>
        <w:tc>
          <w:tcPr>
            <w:tcW w:w="0" w:type="auto"/>
            <w:gridSpan w:val="2"/>
            <w:vAlign w:val="center"/>
            <w:hideMark/>
          </w:tcPr>
          <w:p w14:paraId="656F8DA4" w14:textId="77777777" w:rsidR="005375AE" w:rsidRPr="005375AE" w:rsidRDefault="005375AE" w:rsidP="005375AE">
            <w:pPr>
              <w:rPr>
                <w:ins w:id="470" w:author="scottdagreat@yahoo.com" w:date="2017-07-03T14:50:00Z"/>
                <w:rFonts w:eastAsia="Times New Roman"/>
              </w:rPr>
            </w:pPr>
            <w:ins w:id="471" w:author="scottdagreat@yahoo.com" w:date="2017-07-03T14:50:00Z">
              <w:r w:rsidRPr="005375AE">
                <w:rPr>
                  <w:rFonts w:eastAsia="Times New Roman"/>
                </w:rPr>
                <w:t>0.641449</w:t>
              </w:r>
            </w:ins>
          </w:p>
        </w:tc>
      </w:tr>
      <w:tr w:rsidR="005375AE" w:rsidRPr="005375AE" w14:paraId="10AC1789" w14:textId="77777777" w:rsidTr="005375AE">
        <w:trPr>
          <w:gridAfter w:val="4"/>
          <w:tblCellSpacing w:w="15" w:type="dxa"/>
          <w:ins w:id="472" w:author="scottdagreat@yahoo.com" w:date="2017-07-03T14:50:00Z"/>
        </w:trPr>
        <w:tc>
          <w:tcPr>
            <w:tcW w:w="0" w:type="auto"/>
            <w:vAlign w:val="center"/>
            <w:hideMark/>
          </w:tcPr>
          <w:p w14:paraId="3D075533" w14:textId="77777777" w:rsidR="005375AE" w:rsidRPr="005375AE" w:rsidRDefault="005375AE" w:rsidP="005375AE">
            <w:pPr>
              <w:jc w:val="center"/>
              <w:rPr>
                <w:ins w:id="473" w:author="scottdagreat@yahoo.com" w:date="2017-07-03T14:50:00Z"/>
                <w:rFonts w:eastAsia="Times New Roman"/>
                <w:b/>
                <w:bCs/>
              </w:rPr>
            </w:pPr>
            <w:ins w:id="474" w:author="scottdagreat@yahoo.com" w:date="2017-07-03T14:50:00Z">
              <w:r w:rsidRPr="005375AE">
                <w:rPr>
                  <w:rFonts w:eastAsia="Times New Roman"/>
                  <w:b/>
                  <w:bCs/>
                </w:rPr>
                <w:t>LotArea</w:t>
              </w:r>
            </w:ins>
          </w:p>
        </w:tc>
        <w:tc>
          <w:tcPr>
            <w:tcW w:w="0" w:type="auto"/>
            <w:vAlign w:val="center"/>
          </w:tcPr>
          <w:p w14:paraId="5D5C6C7A" w14:textId="6CD7FACD" w:rsidR="005375AE" w:rsidRPr="005375AE" w:rsidRDefault="005375AE" w:rsidP="005375AE">
            <w:pPr>
              <w:rPr>
                <w:ins w:id="475" w:author="scottdagreat@yahoo.com" w:date="2017-07-03T14:50:00Z"/>
                <w:rFonts w:eastAsia="Times New Roman"/>
              </w:rPr>
            </w:pPr>
          </w:p>
        </w:tc>
        <w:tc>
          <w:tcPr>
            <w:tcW w:w="0" w:type="auto"/>
            <w:vAlign w:val="center"/>
          </w:tcPr>
          <w:p w14:paraId="3DBA7430" w14:textId="761A5FBE" w:rsidR="005375AE" w:rsidRPr="005375AE" w:rsidRDefault="005375AE" w:rsidP="005375AE">
            <w:pPr>
              <w:rPr>
                <w:ins w:id="476" w:author="scottdagreat@yahoo.com" w:date="2017-07-03T14:50:00Z"/>
                <w:rFonts w:eastAsia="Times New Roman"/>
              </w:rPr>
            </w:pPr>
          </w:p>
        </w:tc>
        <w:tc>
          <w:tcPr>
            <w:tcW w:w="0" w:type="auto"/>
            <w:vAlign w:val="center"/>
          </w:tcPr>
          <w:p w14:paraId="3508368C" w14:textId="1631230D" w:rsidR="005375AE" w:rsidRPr="005375AE" w:rsidRDefault="005375AE" w:rsidP="005375AE">
            <w:pPr>
              <w:rPr>
                <w:ins w:id="477" w:author="scottdagreat@yahoo.com" w:date="2017-07-03T14:50:00Z"/>
                <w:rFonts w:eastAsia="Times New Roman"/>
              </w:rPr>
            </w:pPr>
          </w:p>
        </w:tc>
        <w:tc>
          <w:tcPr>
            <w:tcW w:w="0" w:type="auto"/>
            <w:vAlign w:val="center"/>
            <w:hideMark/>
          </w:tcPr>
          <w:p w14:paraId="4FB503A8" w14:textId="77777777" w:rsidR="005375AE" w:rsidRPr="005375AE" w:rsidRDefault="005375AE" w:rsidP="005375AE">
            <w:pPr>
              <w:rPr>
                <w:ins w:id="478" w:author="scottdagreat@yahoo.com" w:date="2017-07-03T14:50:00Z"/>
                <w:rFonts w:eastAsia="Times New Roman"/>
              </w:rPr>
            </w:pPr>
            <w:ins w:id="479" w:author="scottdagreat@yahoo.com" w:date="2017-07-03T14:50:00Z">
              <w:r w:rsidRPr="005375AE">
                <w:rPr>
                  <w:rFonts w:eastAsia="Times New Roman"/>
                </w:rPr>
                <w:t>0.000247</w:t>
              </w:r>
            </w:ins>
          </w:p>
        </w:tc>
        <w:tc>
          <w:tcPr>
            <w:tcW w:w="0" w:type="auto"/>
            <w:gridSpan w:val="2"/>
            <w:vAlign w:val="center"/>
            <w:hideMark/>
          </w:tcPr>
          <w:p w14:paraId="6E5A1387" w14:textId="77777777" w:rsidR="005375AE" w:rsidRPr="005375AE" w:rsidRDefault="005375AE" w:rsidP="005375AE">
            <w:pPr>
              <w:rPr>
                <w:ins w:id="480" w:author="scottdagreat@yahoo.com" w:date="2017-07-03T14:50:00Z"/>
                <w:rFonts w:eastAsia="Times New Roman"/>
              </w:rPr>
            </w:pPr>
            <w:ins w:id="481" w:author="scottdagreat@yahoo.com" w:date="2017-07-03T14:50:00Z">
              <w:r w:rsidRPr="005375AE">
                <w:rPr>
                  <w:rFonts w:eastAsia="Times New Roman"/>
                </w:rPr>
                <w:t>0.000613</w:t>
              </w:r>
            </w:ins>
          </w:p>
        </w:tc>
      </w:tr>
      <w:tr w:rsidR="005375AE" w:rsidRPr="005375AE" w14:paraId="2DAE3D75" w14:textId="77777777" w:rsidTr="005375AE">
        <w:trPr>
          <w:gridAfter w:val="4"/>
          <w:tblCellSpacing w:w="15" w:type="dxa"/>
          <w:ins w:id="482" w:author="scottdagreat@yahoo.com" w:date="2017-07-03T14:50:00Z"/>
        </w:trPr>
        <w:tc>
          <w:tcPr>
            <w:tcW w:w="0" w:type="auto"/>
            <w:vAlign w:val="center"/>
            <w:hideMark/>
          </w:tcPr>
          <w:p w14:paraId="350F8F0E" w14:textId="77777777" w:rsidR="005375AE" w:rsidRPr="005375AE" w:rsidRDefault="005375AE" w:rsidP="005375AE">
            <w:pPr>
              <w:jc w:val="center"/>
              <w:rPr>
                <w:ins w:id="483" w:author="scottdagreat@yahoo.com" w:date="2017-07-03T14:50:00Z"/>
                <w:rFonts w:eastAsia="Times New Roman"/>
                <w:b/>
                <w:bCs/>
              </w:rPr>
            </w:pPr>
            <w:ins w:id="484" w:author="scottdagreat@yahoo.com" w:date="2017-07-03T14:50:00Z">
              <w:r w:rsidRPr="005375AE">
                <w:rPr>
                  <w:rFonts w:eastAsia="Times New Roman"/>
                  <w:b/>
                  <w:bCs/>
                </w:rPr>
                <w:t>YearRemodAdd</w:t>
              </w:r>
            </w:ins>
          </w:p>
        </w:tc>
        <w:tc>
          <w:tcPr>
            <w:tcW w:w="0" w:type="auto"/>
            <w:vAlign w:val="center"/>
          </w:tcPr>
          <w:p w14:paraId="30EFCCFA" w14:textId="109964C1" w:rsidR="005375AE" w:rsidRPr="005375AE" w:rsidRDefault="005375AE" w:rsidP="005375AE">
            <w:pPr>
              <w:rPr>
                <w:ins w:id="485" w:author="scottdagreat@yahoo.com" w:date="2017-07-03T14:50:00Z"/>
                <w:rFonts w:eastAsia="Times New Roman"/>
              </w:rPr>
            </w:pPr>
          </w:p>
        </w:tc>
        <w:tc>
          <w:tcPr>
            <w:tcW w:w="0" w:type="auto"/>
            <w:vAlign w:val="center"/>
          </w:tcPr>
          <w:p w14:paraId="7A9751D5" w14:textId="62AC8C90" w:rsidR="005375AE" w:rsidRPr="005375AE" w:rsidRDefault="005375AE" w:rsidP="005375AE">
            <w:pPr>
              <w:rPr>
                <w:ins w:id="486" w:author="scottdagreat@yahoo.com" w:date="2017-07-03T14:50:00Z"/>
                <w:rFonts w:eastAsia="Times New Roman"/>
              </w:rPr>
            </w:pPr>
          </w:p>
        </w:tc>
        <w:tc>
          <w:tcPr>
            <w:tcW w:w="0" w:type="auto"/>
            <w:vAlign w:val="center"/>
          </w:tcPr>
          <w:p w14:paraId="1A2B4F5E" w14:textId="34BD7133" w:rsidR="005375AE" w:rsidRPr="005375AE" w:rsidRDefault="005375AE" w:rsidP="005375AE">
            <w:pPr>
              <w:rPr>
                <w:ins w:id="487" w:author="scottdagreat@yahoo.com" w:date="2017-07-03T14:50:00Z"/>
                <w:rFonts w:eastAsia="Times New Roman"/>
              </w:rPr>
            </w:pPr>
          </w:p>
        </w:tc>
        <w:tc>
          <w:tcPr>
            <w:tcW w:w="0" w:type="auto"/>
            <w:vAlign w:val="center"/>
            <w:hideMark/>
          </w:tcPr>
          <w:p w14:paraId="1F5ED593" w14:textId="77777777" w:rsidR="005375AE" w:rsidRPr="005375AE" w:rsidRDefault="005375AE" w:rsidP="005375AE">
            <w:pPr>
              <w:rPr>
                <w:ins w:id="488" w:author="scottdagreat@yahoo.com" w:date="2017-07-03T14:50:00Z"/>
                <w:rFonts w:eastAsia="Times New Roman"/>
              </w:rPr>
            </w:pPr>
            <w:ins w:id="489" w:author="scottdagreat@yahoo.com" w:date="2017-07-03T14:50:00Z">
              <w:r w:rsidRPr="005375AE">
                <w:rPr>
                  <w:rFonts w:eastAsia="Times New Roman"/>
                </w:rPr>
                <w:t>0.041785</w:t>
              </w:r>
            </w:ins>
          </w:p>
        </w:tc>
        <w:tc>
          <w:tcPr>
            <w:tcW w:w="0" w:type="auto"/>
            <w:gridSpan w:val="2"/>
            <w:vAlign w:val="center"/>
            <w:hideMark/>
          </w:tcPr>
          <w:p w14:paraId="143418F5" w14:textId="77777777" w:rsidR="005375AE" w:rsidRPr="005375AE" w:rsidRDefault="005375AE" w:rsidP="005375AE">
            <w:pPr>
              <w:rPr>
                <w:ins w:id="490" w:author="scottdagreat@yahoo.com" w:date="2017-07-03T14:50:00Z"/>
                <w:rFonts w:eastAsia="Times New Roman"/>
              </w:rPr>
            </w:pPr>
            <w:ins w:id="491" w:author="scottdagreat@yahoo.com" w:date="2017-07-03T14:50:00Z">
              <w:r w:rsidRPr="005375AE">
                <w:rPr>
                  <w:rFonts w:eastAsia="Times New Roman"/>
                </w:rPr>
                <w:t>0.272046</w:t>
              </w:r>
            </w:ins>
          </w:p>
        </w:tc>
      </w:tr>
    </w:tbl>
    <w:p w14:paraId="1F154CB2" w14:textId="77777777" w:rsidR="005375AE" w:rsidRDefault="005375AE" w:rsidP="00375802"/>
    <w:p w14:paraId="615C8C88" w14:textId="2683C73B" w:rsidR="00B478C1" w:rsidRDefault="00B478C1" w:rsidP="00375802">
      <w:commentRangeStart w:id="492"/>
      <w:commentRangeStart w:id="493"/>
      <w:r>
        <w:t xml:space="preserve">The 95% confidence intervals were calculated for every predicted value. </w:t>
      </w:r>
      <w:commentRangeEnd w:id="492"/>
      <w:r w:rsidR="001655D5">
        <w:rPr>
          <w:rStyle w:val="CommentReference"/>
        </w:rPr>
        <w:commentReference w:id="492"/>
      </w:r>
      <w:commentRangeEnd w:id="493"/>
      <w:r w:rsidR="005375AE">
        <w:rPr>
          <w:rStyle w:val="CommentReference"/>
        </w:rPr>
        <w:commentReference w:id="493"/>
      </w:r>
      <w:r>
        <w:t xml:space="preserve">The confidence intervals suggested 95% confidence that the mean square root of each predicted home price fell between +/- $61. This would translate to a 95% confidence interval for the sale price with a width of $14,884. </w:t>
      </w:r>
    </w:p>
    <w:p w14:paraId="2E2D1218" w14:textId="5DBA0776" w:rsidR="00375802" w:rsidRDefault="00375802" w:rsidP="00375802">
      <w:pPr>
        <w:pStyle w:val="Heading1"/>
      </w:pPr>
      <w:r>
        <w:t>Analysis of Question 2</w:t>
      </w:r>
    </w:p>
    <w:p w14:paraId="121BFE82" w14:textId="77777777" w:rsidR="00375802" w:rsidRDefault="00375802" w:rsidP="00375802">
      <w:pPr>
        <w:rPr>
          <w:ins w:id="494" w:author="Angelov, Ivelin" w:date="2017-07-05T12:35:00Z"/>
        </w:rPr>
      </w:pPr>
      <w:r>
        <w:t>The goal of question two was to create a valid model with</w:t>
      </w:r>
      <w:r w:rsidRPr="00284F31">
        <w:t xml:space="preserve"> t</w:t>
      </w:r>
      <w:r>
        <w:t xml:space="preserve">he maximum predictive power. This model may be more complex than the first models. However, even a complex model should meet the assumptions of multiple linear regression and attempt to minimize bias. </w:t>
      </w:r>
    </w:p>
    <w:p w14:paraId="229747BF" w14:textId="77777777" w:rsidR="00F72BFC" w:rsidRDefault="00F72BFC" w:rsidP="00375802">
      <w:pPr>
        <w:rPr>
          <w:ins w:id="495" w:author="Angelov, Ivelin" w:date="2017-07-05T12:35:00Z"/>
        </w:rPr>
      </w:pPr>
    </w:p>
    <w:p w14:paraId="20A820F0" w14:textId="5A0A1DE9" w:rsidR="00F72BFC" w:rsidRDefault="00F72BFC" w:rsidP="00375802">
      <w:pPr>
        <w:rPr>
          <w:ins w:id="496" w:author="Angelov, Ivelin" w:date="2017-07-05T12:35:00Z"/>
        </w:rPr>
      </w:pPr>
      <w:ins w:id="497" w:author="Angelov, Ivelin" w:date="2017-07-05T12:35:00Z">
        <w:r>
          <w:t>Assumptions for all models</w:t>
        </w:r>
      </w:ins>
    </w:p>
    <w:p w14:paraId="6D0453A7" w14:textId="73C536F8" w:rsidR="00F72BFC" w:rsidRDefault="00295F80">
      <w:pPr>
        <w:pStyle w:val="ListParagraph"/>
        <w:numPr>
          <w:ilvl w:val="0"/>
          <w:numId w:val="10"/>
        </w:numPr>
        <w:rPr>
          <w:ins w:id="498" w:author="Angelov, Ivelin" w:date="2017-07-05T12:36:00Z"/>
        </w:rPr>
        <w:pPrChange w:id="499" w:author="Angelov, Ivelin" w:date="2017-07-05T12:36:00Z">
          <w:pPr/>
        </w:pPrChange>
      </w:pPr>
      <w:ins w:id="500" w:author="Angelov, Ivelin" w:date="2017-07-05T12:36:00Z">
        <w:r w:rsidRPr="00295F80">
          <w:t>Linear relationship</w:t>
        </w:r>
      </w:ins>
    </w:p>
    <w:p w14:paraId="0315181D" w14:textId="77777777" w:rsidR="00231404" w:rsidRDefault="00F20E52">
      <w:pPr>
        <w:pStyle w:val="ListParagraph"/>
        <w:rPr>
          <w:ins w:id="501" w:author="Angelov, Ivelin" w:date="2017-07-05T13:44:00Z"/>
        </w:rPr>
        <w:pPrChange w:id="502" w:author="Angelov, Ivelin" w:date="2017-07-05T12:37:00Z">
          <w:pPr/>
        </w:pPrChange>
      </w:pPr>
      <w:ins w:id="503" w:author="Angelov, Ivelin" w:date="2017-07-05T12:43:00Z">
        <w:r>
          <w:t xml:space="preserve">All continuous </w:t>
        </w:r>
      </w:ins>
      <w:ins w:id="504" w:author="Angelov, Ivelin" w:date="2017-07-05T12:37:00Z">
        <w:r w:rsidR="00295F80">
          <w:t>variables</w:t>
        </w:r>
      </w:ins>
      <w:ins w:id="505" w:author="Angelov, Ivelin" w:date="2017-07-05T12:43:00Z">
        <w:r>
          <w:t xml:space="preserve"> are </w:t>
        </w:r>
      </w:ins>
      <w:ins w:id="506" w:author="Angelov, Ivelin" w:date="2017-07-05T12:44:00Z">
        <w:r>
          <w:t xml:space="preserve">manually </w:t>
        </w:r>
      </w:ins>
      <w:ins w:id="507" w:author="Angelov, Ivelin" w:date="2017-07-05T12:43:00Z">
        <w:r>
          <w:t>tested for linearity</w:t>
        </w:r>
      </w:ins>
      <w:ins w:id="508" w:author="Angelov, Ivelin" w:date="2017-07-05T12:38:00Z">
        <w:r w:rsidR="00295F80">
          <w:t xml:space="preserve"> with the </w:t>
        </w:r>
        <w:r w:rsidR="00295F80" w:rsidRPr="00295F80">
          <w:t>explanatory variable</w:t>
        </w:r>
      </w:ins>
      <w:ins w:id="509" w:author="Angelov, Ivelin" w:date="2017-07-05T12:37:00Z">
        <w:r w:rsidR="00295F80">
          <w:t xml:space="preserve"> </w:t>
        </w:r>
      </w:ins>
      <w:ins w:id="510" w:author="Angelov, Ivelin" w:date="2017-07-05T12:44:00Z">
        <w:r>
          <w:t>based on the scatter plots</w:t>
        </w:r>
      </w:ins>
      <w:ins w:id="511" w:author="Angelov, Ivelin" w:date="2017-07-05T12:38:00Z">
        <w:r w:rsidR="00295F80">
          <w:t>.</w:t>
        </w:r>
      </w:ins>
      <w:ins w:id="512" w:author="Angelov, Ivelin" w:date="2017-07-05T12:41:00Z">
        <w:r w:rsidR="001E34D2">
          <w:t xml:space="preserve"> Most of the variables are transformed in order to have better </w:t>
        </w:r>
      </w:ins>
      <w:ins w:id="513" w:author="Angelov, Ivelin" w:date="2017-07-05T12:45:00Z">
        <w:r>
          <w:t>linear relationship</w:t>
        </w:r>
      </w:ins>
      <w:ins w:id="514" w:author="Angelov, Ivelin" w:date="2017-07-05T12:41:00Z">
        <w:r w:rsidR="001E34D2">
          <w:t xml:space="preserve">. </w:t>
        </w:r>
      </w:ins>
      <w:ins w:id="515" w:author="Angelov, Ivelin" w:date="2017-07-05T12:45:00Z">
        <w:r>
          <w:t xml:space="preserve">Only the variables who show </w:t>
        </w:r>
      </w:ins>
      <w:ins w:id="516" w:author="Angelov, Ivelin" w:date="2017-07-05T12:58:00Z">
        <w:r w:rsidR="002F55AC">
          <w:t>at</w:t>
        </w:r>
        <w:r w:rsidR="003C6B96">
          <w:t>-</w:t>
        </w:r>
        <w:r w:rsidR="002F55AC">
          <w:t>least some</w:t>
        </w:r>
      </w:ins>
      <w:ins w:id="517" w:author="Angelov, Ivelin" w:date="2017-07-05T12:45:00Z">
        <w:r>
          <w:t xml:space="preserve"> linear relationship are included.</w:t>
        </w:r>
      </w:ins>
    </w:p>
    <w:p w14:paraId="7EF95940" w14:textId="77777777" w:rsidR="00231404" w:rsidRDefault="00231404">
      <w:pPr>
        <w:pStyle w:val="ListParagraph"/>
        <w:numPr>
          <w:ilvl w:val="0"/>
          <w:numId w:val="10"/>
        </w:numPr>
        <w:rPr>
          <w:ins w:id="518" w:author="Angelov, Ivelin" w:date="2017-07-05T13:44:00Z"/>
        </w:rPr>
        <w:pPrChange w:id="519" w:author="Angelov, Ivelin" w:date="2017-07-05T13:44:00Z">
          <w:pPr/>
        </w:pPrChange>
      </w:pPr>
      <w:ins w:id="520" w:author="Angelov, Ivelin" w:date="2017-07-05T13:44:00Z">
        <w:r w:rsidRPr="00231404">
          <w:t>Homoscedasticity</w:t>
        </w:r>
        <w:r>
          <w:t xml:space="preserve">. </w:t>
        </w:r>
        <w:r w:rsidRPr="00231404">
          <w:t>This assumption requires that the variance of error terms are similar across the independent variables.</w:t>
        </w:r>
      </w:ins>
      <w:ins w:id="521" w:author="Angelov, Ivelin" w:date="2017-07-05T12:45:00Z">
        <w:r w:rsidR="00F20E52">
          <w:t xml:space="preserve"> </w:t>
        </w:r>
      </w:ins>
    </w:p>
    <w:p w14:paraId="69D6B229" w14:textId="0E03F11D" w:rsidR="00295F80" w:rsidRPr="002B6AF0" w:rsidRDefault="002B6AF0">
      <w:pPr>
        <w:pStyle w:val="ListParagraph"/>
        <w:jc w:val="center"/>
        <w:rPr>
          <w:ins w:id="522" w:author="Angelov, Ivelin" w:date="2017-07-05T12:41:00Z"/>
          <w:b/>
          <w:rPrChange w:id="523" w:author="Angelov, Ivelin" w:date="2017-07-05T13:45:00Z">
            <w:rPr>
              <w:ins w:id="524" w:author="Angelov, Ivelin" w:date="2017-07-05T12:41:00Z"/>
            </w:rPr>
          </w:rPrChange>
        </w:rPr>
        <w:pPrChange w:id="525" w:author="Angelov, Ivelin" w:date="2017-07-05T13:45:00Z">
          <w:pPr/>
        </w:pPrChange>
      </w:pPr>
      <w:ins w:id="526" w:author="Angelov, Ivelin" w:date="2017-07-05T13:45:00Z">
        <w:r>
          <w:rPr>
            <w:b/>
          </w:rPr>
          <w:t>F</w:t>
        </w:r>
      </w:ins>
      <w:ins w:id="527" w:author="Angelov, Ivelin" w:date="2017-07-05T12:41:00Z">
        <w:r w:rsidR="001E34D2" w:rsidRPr="002B6AF0">
          <w:rPr>
            <w:b/>
            <w:rPrChange w:id="528" w:author="Angelov, Ivelin" w:date="2017-07-05T13:45:00Z">
              <w:rPr/>
            </w:rPrChange>
          </w:rPr>
          <w:t>ollowing plots are used</w:t>
        </w:r>
      </w:ins>
      <w:ins w:id="529" w:author="Angelov, Ivelin" w:date="2017-07-05T13:44:00Z">
        <w:r w:rsidR="006B61F5" w:rsidRPr="002B6AF0">
          <w:rPr>
            <w:b/>
            <w:rPrChange w:id="530" w:author="Angelov, Ivelin" w:date="2017-07-05T13:45:00Z">
              <w:rPr/>
            </w:rPrChange>
          </w:rPr>
          <w:t xml:space="preserve"> to validate the abov</w:t>
        </w:r>
        <w:r w:rsidR="00231404" w:rsidRPr="002B6AF0">
          <w:rPr>
            <w:b/>
            <w:rPrChange w:id="531" w:author="Angelov, Ivelin" w:date="2017-07-05T13:45:00Z">
              <w:rPr/>
            </w:rPrChange>
          </w:rPr>
          <w:t>e assumptions</w:t>
        </w:r>
      </w:ins>
    </w:p>
    <w:p w14:paraId="245E42DF" w14:textId="77777777" w:rsidR="002839CD" w:rsidRDefault="002839CD" w:rsidP="00231404">
      <w:pPr>
        <w:rPr>
          <w:ins w:id="532" w:author="Angelov, Ivelin" w:date="2017-07-05T12:39:00Z"/>
        </w:rPr>
      </w:pPr>
    </w:p>
    <w:tbl>
      <w:tblPr>
        <w:tblStyle w:val="TableGrid"/>
        <w:tblW w:w="0" w:type="auto"/>
        <w:tblLook w:val="04A0" w:firstRow="1" w:lastRow="0" w:firstColumn="1" w:lastColumn="0" w:noHBand="0" w:noVBand="1"/>
      </w:tblPr>
      <w:tblGrid>
        <w:gridCol w:w="2335"/>
        <w:gridCol w:w="2334"/>
        <w:gridCol w:w="2347"/>
        <w:gridCol w:w="2334"/>
      </w:tblGrid>
      <w:tr w:rsidR="000027ED" w14:paraId="531904B3" w14:textId="77777777" w:rsidTr="008A3977">
        <w:trPr>
          <w:ins w:id="533" w:author="Angelov, Ivelin" w:date="2017-07-05T12:50:00Z"/>
        </w:trPr>
        <w:tc>
          <w:tcPr>
            <w:tcW w:w="2337" w:type="dxa"/>
          </w:tcPr>
          <w:p w14:paraId="4544D7EA" w14:textId="77777777" w:rsidR="002575D6" w:rsidRDefault="002575D6">
            <w:pPr>
              <w:jc w:val="center"/>
              <w:rPr>
                <w:ins w:id="534" w:author="Angelov, Ivelin" w:date="2017-07-05T12:50:00Z"/>
              </w:rPr>
              <w:pPrChange w:id="535" w:author="Angelov, Ivelin" w:date="2017-07-05T12:53:00Z">
                <w:pPr/>
              </w:pPrChange>
            </w:pPr>
            <w:ins w:id="536" w:author="Angelov, Ivelin" w:date="2017-07-05T12:50:00Z">
              <w:r>
                <w:rPr>
                  <w:noProof/>
                </w:rPr>
                <w:drawing>
                  <wp:inline distT="0" distB="0" distL="0" distR="0" wp14:anchorId="3680875D" wp14:editId="6559E8CC">
                    <wp:extent cx="1239462" cy="930028"/>
                    <wp:effectExtent l="0" t="0" r="5715" b="10160"/>
                    <wp:docPr id="6" name="Picture 6"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nknow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72614" cy="954904"/>
                            </a:xfrm>
                            <a:prstGeom prst="rect">
                              <a:avLst/>
                            </a:prstGeom>
                            <a:noFill/>
                            <a:ln>
                              <a:noFill/>
                            </a:ln>
                          </pic:spPr>
                        </pic:pic>
                      </a:graphicData>
                    </a:graphic>
                  </wp:inline>
                </w:drawing>
              </w:r>
            </w:ins>
          </w:p>
          <w:p w14:paraId="203AF2FD" w14:textId="7F48AE12" w:rsidR="002575D6" w:rsidRPr="002575D6" w:rsidRDefault="002575D6">
            <w:pPr>
              <w:jc w:val="center"/>
              <w:rPr>
                <w:ins w:id="537" w:author="Angelov, Ivelin" w:date="2017-07-05T12:50:00Z"/>
                <w:sz w:val="16"/>
                <w:szCs w:val="16"/>
                <w:rPrChange w:id="538" w:author="Angelov, Ivelin" w:date="2017-07-05T12:51:00Z">
                  <w:rPr>
                    <w:ins w:id="539" w:author="Angelov, Ivelin" w:date="2017-07-05T12:50:00Z"/>
                  </w:rPr>
                </w:rPrChange>
              </w:rPr>
              <w:pPrChange w:id="540" w:author="Angelov, Ivelin" w:date="2017-07-05T12:53:00Z">
                <w:pPr/>
              </w:pPrChange>
            </w:pPr>
            <w:ins w:id="541" w:author="Angelov, Ivelin" w:date="2017-07-05T12:50:00Z">
              <w:r w:rsidRPr="002575D6">
                <w:rPr>
                  <w:sz w:val="16"/>
                  <w:szCs w:val="16"/>
                  <w:rPrChange w:id="542" w:author="Angelov, Ivelin" w:date="2017-07-05T12:51:00Z">
                    <w:rPr/>
                  </w:rPrChange>
                </w:rPr>
                <w:t>MSSubClass (Not linear)</w:t>
              </w:r>
            </w:ins>
          </w:p>
        </w:tc>
        <w:tc>
          <w:tcPr>
            <w:tcW w:w="2337" w:type="dxa"/>
          </w:tcPr>
          <w:p w14:paraId="215CAD51" w14:textId="77777777" w:rsidR="002575D6" w:rsidRDefault="004E52F0">
            <w:pPr>
              <w:jc w:val="center"/>
              <w:rPr>
                <w:ins w:id="543" w:author="Angelov, Ivelin" w:date="2017-07-05T12:52:00Z"/>
              </w:rPr>
              <w:pPrChange w:id="544" w:author="Angelov, Ivelin" w:date="2017-07-05T12:53:00Z">
                <w:pPr/>
              </w:pPrChange>
            </w:pPr>
            <w:ins w:id="545" w:author="Angelov, Ivelin" w:date="2017-07-05T12:52:00Z">
              <w:r>
                <w:rPr>
                  <w:noProof/>
                </w:rPr>
                <w:drawing>
                  <wp:inline distT="0" distB="0" distL="0" distR="0" wp14:anchorId="656AD225" wp14:editId="4CD84F07">
                    <wp:extent cx="1212789" cy="910013"/>
                    <wp:effectExtent l="0" t="0" r="6985" b="4445"/>
                    <wp:docPr id="7" name="Picture 7"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Unknow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28332" cy="921676"/>
                            </a:xfrm>
                            <a:prstGeom prst="rect">
                              <a:avLst/>
                            </a:prstGeom>
                            <a:noFill/>
                            <a:ln>
                              <a:noFill/>
                            </a:ln>
                          </pic:spPr>
                        </pic:pic>
                      </a:graphicData>
                    </a:graphic>
                  </wp:inline>
                </w:drawing>
              </w:r>
            </w:ins>
          </w:p>
          <w:p w14:paraId="10888BE3" w14:textId="7740159C" w:rsidR="004E52F0" w:rsidRPr="004E52F0" w:rsidRDefault="004E52F0">
            <w:pPr>
              <w:jc w:val="center"/>
              <w:rPr>
                <w:ins w:id="546" w:author="Angelov, Ivelin" w:date="2017-07-05T12:50:00Z"/>
                <w:sz w:val="16"/>
                <w:szCs w:val="16"/>
                <w:rPrChange w:id="547" w:author="Angelov, Ivelin" w:date="2017-07-05T12:52:00Z">
                  <w:rPr>
                    <w:ins w:id="548" w:author="Angelov, Ivelin" w:date="2017-07-05T12:50:00Z"/>
                  </w:rPr>
                </w:rPrChange>
              </w:rPr>
              <w:pPrChange w:id="549" w:author="Angelov, Ivelin" w:date="2017-07-05T12:53:00Z">
                <w:pPr/>
              </w:pPrChange>
            </w:pPr>
            <w:ins w:id="550" w:author="Angelov, Ivelin" w:date="2017-07-05T12:52:00Z">
              <w:r w:rsidRPr="004E52F0">
                <w:rPr>
                  <w:sz w:val="16"/>
                  <w:szCs w:val="16"/>
                  <w:rPrChange w:id="551" w:author="Angelov, Ivelin" w:date="2017-07-05T12:52:00Z">
                    <w:rPr/>
                  </w:rPrChange>
                </w:rPr>
                <w:t>LotArea</w:t>
              </w:r>
            </w:ins>
          </w:p>
        </w:tc>
        <w:tc>
          <w:tcPr>
            <w:tcW w:w="2338" w:type="dxa"/>
          </w:tcPr>
          <w:p w14:paraId="0FE32BA5" w14:textId="77777777" w:rsidR="002575D6" w:rsidRDefault="00F05776">
            <w:pPr>
              <w:jc w:val="center"/>
              <w:rPr>
                <w:ins w:id="552" w:author="Angelov, Ivelin" w:date="2017-07-05T12:54:00Z"/>
              </w:rPr>
              <w:pPrChange w:id="553" w:author="Angelov, Ivelin" w:date="2017-07-05T12:54:00Z">
                <w:pPr/>
              </w:pPrChange>
            </w:pPr>
            <w:ins w:id="554" w:author="Angelov, Ivelin" w:date="2017-07-05T12:54:00Z">
              <w:r>
                <w:rPr>
                  <w:noProof/>
                </w:rPr>
                <w:drawing>
                  <wp:inline distT="0" distB="0" distL="0" distR="0" wp14:anchorId="41F9F870" wp14:editId="676912CF">
                    <wp:extent cx="1212788" cy="910013"/>
                    <wp:effectExtent l="0" t="0" r="6985" b="4445"/>
                    <wp:docPr id="8" name="Picture 8"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Unknow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2309" cy="954675"/>
                            </a:xfrm>
                            <a:prstGeom prst="rect">
                              <a:avLst/>
                            </a:prstGeom>
                            <a:noFill/>
                            <a:ln>
                              <a:noFill/>
                            </a:ln>
                          </pic:spPr>
                        </pic:pic>
                      </a:graphicData>
                    </a:graphic>
                  </wp:inline>
                </w:drawing>
              </w:r>
            </w:ins>
          </w:p>
          <w:p w14:paraId="616B2AE0" w14:textId="00A4AE52" w:rsidR="00F05776" w:rsidRPr="00F05776" w:rsidRDefault="00F05776">
            <w:pPr>
              <w:jc w:val="center"/>
              <w:rPr>
                <w:ins w:id="555" w:author="Angelov, Ivelin" w:date="2017-07-05T12:50:00Z"/>
                <w:sz w:val="16"/>
                <w:szCs w:val="16"/>
                <w:rPrChange w:id="556" w:author="Angelov, Ivelin" w:date="2017-07-05T12:54:00Z">
                  <w:rPr>
                    <w:ins w:id="557" w:author="Angelov, Ivelin" w:date="2017-07-05T12:50:00Z"/>
                  </w:rPr>
                </w:rPrChange>
              </w:rPr>
              <w:pPrChange w:id="558" w:author="Angelov, Ivelin" w:date="2017-07-05T12:54:00Z">
                <w:pPr/>
              </w:pPrChange>
            </w:pPr>
            <w:ins w:id="559" w:author="Angelov, Ivelin" w:date="2017-07-05T12:54:00Z">
              <w:r w:rsidRPr="00F05776">
                <w:rPr>
                  <w:sz w:val="16"/>
                  <w:szCs w:val="16"/>
                  <w:rPrChange w:id="560" w:author="Angelov, Ivelin" w:date="2017-07-05T12:54:00Z">
                    <w:rPr/>
                  </w:rPrChange>
                </w:rPr>
                <w:t>OverallQual</w:t>
              </w:r>
            </w:ins>
          </w:p>
        </w:tc>
        <w:tc>
          <w:tcPr>
            <w:tcW w:w="2338" w:type="dxa"/>
          </w:tcPr>
          <w:p w14:paraId="18110729" w14:textId="77777777" w:rsidR="002575D6" w:rsidRDefault="009600B4" w:rsidP="002575D6">
            <w:pPr>
              <w:rPr>
                <w:ins w:id="561" w:author="Angelov, Ivelin" w:date="2017-07-05T12:55:00Z"/>
              </w:rPr>
            </w:pPr>
            <w:ins w:id="562" w:author="Angelov, Ivelin" w:date="2017-07-05T12:55:00Z">
              <w:r>
                <w:rPr>
                  <w:noProof/>
                </w:rPr>
                <w:drawing>
                  <wp:inline distT="0" distB="0" distL="0" distR="0" wp14:anchorId="4F6CC77D" wp14:editId="30E33911">
                    <wp:extent cx="1212789" cy="910013"/>
                    <wp:effectExtent l="0" t="0" r="6985" b="4445"/>
                    <wp:docPr id="9" name="Picture 9"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Unknow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44208" cy="933588"/>
                            </a:xfrm>
                            <a:prstGeom prst="rect">
                              <a:avLst/>
                            </a:prstGeom>
                            <a:noFill/>
                            <a:ln>
                              <a:noFill/>
                            </a:ln>
                          </pic:spPr>
                        </pic:pic>
                      </a:graphicData>
                    </a:graphic>
                  </wp:inline>
                </w:drawing>
              </w:r>
            </w:ins>
          </w:p>
          <w:p w14:paraId="6758C20B" w14:textId="23E88560" w:rsidR="009600B4" w:rsidRPr="009600B4" w:rsidRDefault="009600B4">
            <w:pPr>
              <w:jc w:val="center"/>
              <w:rPr>
                <w:ins w:id="563" w:author="Angelov, Ivelin" w:date="2017-07-05T12:50:00Z"/>
                <w:sz w:val="16"/>
                <w:szCs w:val="16"/>
                <w:rPrChange w:id="564" w:author="Angelov, Ivelin" w:date="2017-07-05T12:55:00Z">
                  <w:rPr>
                    <w:ins w:id="565" w:author="Angelov, Ivelin" w:date="2017-07-05T12:50:00Z"/>
                  </w:rPr>
                </w:rPrChange>
              </w:rPr>
              <w:pPrChange w:id="566" w:author="Angelov, Ivelin" w:date="2017-07-05T12:55:00Z">
                <w:pPr/>
              </w:pPrChange>
            </w:pPr>
            <w:ins w:id="567" w:author="Angelov, Ivelin" w:date="2017-07-05T12:55:00Z">
              <w:r w:rsidRPr="009600B4">
                <w:rPr>
                  <w:sz w:val="16"/>
                  <w:szCs w:val="16"/>
                  <w:rPrChange w:id="568" w:author="Angelov, Ivelin" w:date="2017-07-05T12:55:00Z">
                    <w:rPr/>
                  </w:rPrChange>
                </w:rPr>
                <w:t>OverallCond</w:t>
              </w:r>
            </w:ins>
          </w:p>
        </w:tc>
      </w:tr>
      <w:tr w:rsidR="000027ED" w14:paraId="4DC6C5DA" w14:textId="77777777" w:rsidTr="008A3977">
        <w:trPr>
          <w:ins w:id="569" w:author="Angelov, Ivelin" w:date="2017-07-05T12:50:00Z"/>
        </w:trPr>
        <w:tc>
          <w:tcPr>
            <w:tcW w:w="2337" w:type="dxa"/>
          </w:tcPr>
          <w:p w14:paraId="36E043FF" w14:textId="77777777" w:rsidR="002575D6" w:rsidRDefault="004A3258">
            <w:pPr>
              <w:jc w:val="center"/>
              <w:rPr>
                <w:ins w:id="570" w:author="Angelov, Ivelin" w:date="2017-07-05T12:56:00Z"/>
              </w:rPr>
              <w:pPrChange w:id="571" w:author="Angelov, Ivelin" w:date="2017-07-05T12:56:00Z">
                <w:pPr/>
              </w:pPrChange>
            </w:pPr>
            <w:ins w:id="572" w:author="Angelov, Ivelin" w:date="2017-07-05T12:56:00Z">
              <w:r>
                <w:rPr>
                  <w:noProof/>
                </w:rPr>
                <w:drawing>
                  <wp:inline distT="0" distB="0" distL="0" distR="0" wp14:anchorId="2D030C3B" wp14:editId="68F26A2E">
                    <wp:extent cx="1277413" cy="958504"/>
                    <wp:effectExtent l="0" t="0" r="0" b="6985"/>
                    <wp:docPr id="10" name="Picture 10"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Unknow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85832" cy="964821"/>
                            </a:xfrm>
                            <a:prstGeom prst="rect">
                              <a:avLst/>
                            </a:prstGeom>
                            <a:noFill/>
                            <a:ln>
                              <a:noFill/>
                            </a:ln>
                          </pic:spPr>
                        </pic:pic>
                      </a:graphicData>
                    </a:graphic>
                  </wp:inline>
                </w:drawing>
              </w:r>
            </w:ins>
          </w:p>
          <w:p w14:paraId="01D625AA" w14:textId="0995493E" w:rsidR="004A3258" w:rsidRPr="004A3258" w:rsidRDefault="004A3258">
            <w:pPr>
              <w:jc w:val="center"/>
              <w:rPr>
                <w:ins w:id="573" w:author="Angelov, Ivelin" w:date="2017-07-05T12:50:00Z"/>
                <w:sz w:val="16"/>
                <w:szCs w:val="16"/>
                <w:rPrChange w:id="574" w:author="Angelov, Ivelin" w:date="2017-07-05T12:56:00Z">
                  <w:rPr>
                    <w:ins w:id="575" w:author="Angelov, Ivelin" w:date="2017-07-05T12:50:00Z"/>
                  </w:rPr>
                </w:rPrChange>
              </w:rPr>
              <w:pPrChange w:id="576" w:author="Angelov, Ivelin" w:date="2017-07-05T12:56:00Z">
                <w:pPr/>
              </w:pPrChange>
            </w:pPr>
            <w:ins w:id="577" w:author="Angelov, Ivelin" w:date="2017-07-05T12:56:00Z">
              <w:r w:rsidRPr="004A3258">
                <w:rPr>
                  <w:sz w:val="16"/>
                  <w:szCs w:val="16"/>
                  <w:rPrChange w:id="578" w:author="Angelov, Ivelin" w:date="2017-07-05T12:56:00Z">
                    <w:rPr/>
                  </w:rPrChange>
                </w:rPr>
                <w:t>YearRemodAdd</w:t>
              </w:r>
            </w:ins>
          </w:p>
        </w:tc>
        <w:tc>
          <w:tcPr>
            <w:tcW w:w="2337" w:type="dxa"/>
          </w:tcPr>
          <w:p w14:paraId="0FE5F109" w14:textId="77777777" w:rsidR="002575D6" w:rsidRDefault="00094224">
            <w:pPr>
              <w:jc w:val="center"/>
              <w:rPr>
                <w:ins w:id="579" w:author="Angelov, Ivelin" w:date="2017-07-05T12:57:00Z"/>
              </w:rPr>
              <w:pPrChange w:id="580" w:author="Angelov, Ivelin" w:date="2017-07-05T12:57:00Z">
                <w:pPr/>
              </w:pPrChange>
            </w:pPr>
            <w:ins w:id="581" w:author="Angelov, Ivelin" w:date="2017-07-05T12:57:00Z">
              <w:r>
                <w:rPr>
                  <w:noProof/>
                </w:rPr>
                <w:drawing>
                  <wp:inline distT="0" distB="0" distL="0" distR="0" wp14:anchorId="41DEE237" wp14:editId="7C101441">
                    <wp:extent cx="1272797" cy="955040"/>
                    <wp:effectExtent l="0" t="0" r="0" b="10160"/>
                    <wp:docPr id="11" name="Picture 11"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Unknow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75760" cy="957263"/>
                            </a:xfrm>
                            <a:prstGeom prst="rect">
                              <a:avLst/>
                            </a:prstGeom>
                            <a:noFill/>
                            <a:ln>
                              <a:noFill/>
                            </a:ln>
                          </pic:spPr>
                        </pic:pic>
                      </a:graphicData>
                    </a:graphic>
                  </wp:inline>
                </w:drawing>
              </w:r>
            </w:ins>
          </w:p>
          <w:p w14:paraId="0F6FAE0C" w14:textId="78D56BD1" w:rsidR="00094224" w:rsidRPr="00094224" w:rsidRDefault="00094224">
            <w:pPr>
              <w:jc w:val="center"/>
              <w:rPr>
                <w:ins w:id="582" w:author="Angelov, Ivelin" w:date="2017-07-05T12:50:00Z"/>
                <w:sz w:val="16"/>
                <w:szCs w:val="16"/>
                <w:rPrChange w:id="583" w:author="Angelov, Ivelin" w:date="2017-07-05T12:58:00Z">
                  <w:rPr>
                    <w:ins w:id="584" w:author="Angelov, Ivelin" w:date="2017-07-05T12:50:00Z"/>
                  </w:rPr>
                </w:rPrChange>
              </w:rPr>
              <w:pPrChange w:id="585" w:author="Angelov, Ivelin" w:date="2017-07-05T12:57:00Z">
                <w:pPr/>
              </w:pPrChange>
            </w:pPr>
            <w:ins w:id="586" w:author="Angelov, Ivelin" w:date="2017-07-05T12:57:00Z">
              <w:r w:rsidRPr="00094224">
                <w:rPr>
                  <w:sz w:val="16"/>
                  <w:szCs w:val="16"/>
                  <w:rPrChange w:id="587" w:author="Angelov, Ivelin" w:date="2017-07-05T12:58:00Z">
                    <w:rPr/>
                  </w:rPrChange>
                </w:rPr>
                <w:t>BsmtFinSF1</w:t>
              </w:r>
            </w:ins>
          </w:p>
        </w:tc>
        <w:tc>
          <w:tcPr>
            <w:tcW w:w="2338" w:type="dxa"/>
          </w:tcPr>
          <w:p w14:paraId="1B0D725E" w14:textId="77777777" w:rsidR="002575D6" w:rsidRDefault="0061759F">
            <w:pPr>
              <w:jc w:val="center"/>
              <w:rPr>
                <w:ins w:id="588" w:author="Angelov, Ivelin" w:date="2017-07-05T12:59:00Z"/>
              </w:rPr>
              <w:pPrChange w:id="589" w:author="Angelov, Ivelin" w:date="2017-07-05T12:59:00Z">
                <w:pPr/>
              </w:pPrChange>
            </w:pPr>
            <w:ins w:id="590" w:author="Angelov, Ivelin" w:date="2017-07-05T12:59:00Z">
              <w:r>
                <w:rPr>
                  <w:noProof/>
                </w:rPr>
                <w:drawing>
                  <wp:inline distT="0" distB="0" distL="0" distR="0" wp14:anchorId="04699F1F" wp14:editId="5F675AA6">
                    <wp:extent cx="1263708" cy="948220"/>
                    <wp:effectExtent l="0" t="0" r="6350" b="0"/>
                    <wp:docPr id="12" name="Picture 12" descr="../../Desktop/Unkn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Unknown-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68665" cy="951940"/>
                            </a:xfrm>
                            <a:prstGeom prst="rect">
                              <a:avLst/>
                            </a:prstGeom>
                            <a:noFill/>
                            <a:ln>
                              <a:noFill/>
                            </a:ln>
                          </pic:spPr>
                        </pic:pic>
                      </a:graphicData>
                    </a:graphic>
                  </wp:inline>
                </w:drawing>
              </w:r>
            </w:ins>
          </w:p>
          <w:p w14:paraId="4A74BA2F" w14:textId="58D67D73" w:rsidR="000875E0" w:rsidRPr="000875E0" w:rsidRDefault="000875E0">
            <w:pPr>
              <w:jc w:val="center"/>
              <w:rPr>
                <w:ins w:id="591" w:author="Angelov, Ivelin" w:date="2017-07-05T12:50:00Z"/>
                <w:sz w:val="16"/>
                <w:szCs w:val="16"/>
                <w:rPrChange w:id="592" w:author="Angelov, Ivelin" w:date="2017-07-05T13:00:00Z">
                  <w:rPr>
                    <w:ins w:id="593" w:author="Angelov, Ivelin" w:date="2017-07-05T12:50:00Z"/>
                  </w:rPr>
                </w:rPrChange>
              </w:rPr>
              <w:pPrChange w:id="594" w:author="Angelov, Ivelin" w:date="2017-07-05T13:06:00Z">
                <w:pPr/>
              </w:pPrChange>
            </w:pPr>
            <w:ins w:id="595" w:author="Angelov, Ivelin" w:date="2017-07-05T12:59:00Z">
              <w:r w:rsidRPr="000875E0">
                <w:rPr>
                  <w:sz w:val="16"/>
                  <w:szCs w:val="16"/>
                  <w:rPrChange w:id="596" w:author="Angelov, Ivelin" w:date="2017-07-05T13:00:00Z">
                    <w:rPr/>
                  </w:rPrChange>
                </w:rPr>
                <w:t>BsmtFinSF2</w:t>
              </w:r>
            </w:ins>
            <w:ins w:id="597" w:author="Angelov, Ivelin" w:date="2017-07-05T13:00:00Z">
              <w:r w:rsidR="00C32320">
                <w:rPr>
                  <w:sz w:val="16"/>
                  <w:szCs w:val="16"/>
                </w:rPr>
                <w:t xml:space="preserve"> (Not linear</w:t>
              </w:r>
              <w:r>
                <w:rPr>
                  <w:sz w:val="16"/>
                  <w:szCs w:val="16"/>
                </w:rPr>
                <w:t>)</w:t>
              </w:r>
            </w:ins>
          </w:p>
        </w:tc>
        <w:tc>
          <w:tcPr>
            <w:tcW w:w="2338" w:type="dxa"/>
          </w:tcPr>
          <w:p w14:paraId="4E707282" w14:textId="77777777" w:rsidR="002575D6" w:rsidRDefault="007A2208">
            <w:pPr>
              <w:jc w:val="center"/>
              <w:rPr>
                <w:ins w:id="598" w:author="Angelov, Ivelin" w:date="2017-07-05T13:01:00Z"/>
              </w:rPr>
              <w:pPrChange w:id="599" w:author="Angelov, Ivelin" w:date="2017-07-05T13:01:00Z">
                <w:pPr/>
              </w:pPrChange>
            </w:pPr>
            <w:ins w:id="600" w:author="Angelov, Ivelin" w:date="2017-07-05T13:01:00Z">
              <w:r>
                <w:rPr>
                  <w:noProof/>
                </w:rPr>
                <w:drawing>
                  <wp:inline distT="0" distB="0" distL="0" distR="0" wp14:anchorId="48188A18" wp14:editId="116666D1">
                    <wp:extent cx="1277414" cy="958504"/>
                    <wp:effectExtent l="0" t="0" r="0" b="6985"/>
                    <wp:docPr id="13" name="Picture 13"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Unknow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0000" cy="990459"/>
                            </a:xfrm>
                            <a:prstGeom prst="rect">
                              <a:avLst/>
                            </a:prstGeom>
                            <a:noFill/>
                            <a:ln>
                              <a:noFill/>
                            </a:ln>
                          </pic:spPr>
                        </pic:pic>
                      </a:graphicData>
                    </a:graphic>
                  </wp:inline>
                </w:drawing>
              </w:r>
            </w:ins>
          </w:p>
          <w:p w14:paraId="7B1773EA" w14:textId="18E9FEEE" w:rsidR="007A2208" w:rsidRPr="007A2208" w:rsidRDefault="007A2208">
            <w:pPr>
              <w:jc w:val="center"/>
              <w:rPr>
                <w:ins w:id="601" w:author="Angelov, Ivelin" w:date="2017-07-05T12:50:00Z"/>
                <w:sz w:val="16"/>
                <w:szCs w:val="16"/>
                <w:rPrChange w:id="602" w:author="Angelov, Ivelin" w:date="2017-07-05T13:02:00Z">
                  <w:rPr>
                    <w:ins w:id="603" w:author="Angelov, Ivelin" w:date="2017-07-05T12:50:00Z"/>
                  </w:rPr>
                </w:rPrChange>
              </w:rPr>
              <w:pPrChange w:id="604" w:author="Angelov, Ivelin" w:date="2017-07-05T13:01:00Z">
                <w:pPr/>
              </w:pPrChange>
            </w:pPr>
            <w:ins w:id="605" w:author="Angelov, Ivelin" w:date="2017-07-05T13:01:00Z">
              <w:r w:rsidRPr="007A2208">
                <w:rPr>
                  <w:sz w:val="16"/>
                  <w:szCs w:val="16"/>
                  <w:rPrChange w:id="606" w:author="Angelov, Ivelin" w:date="2017-07-05T13:02:00Z">
                    <w:rPr/>
                  </w:rPrChange>
                </w:rPr>
                <w:t>BsmtUnfSF</w:t>
              </w:r>
            </w:ins>
            <w:ins w:id="607" w:author="Angelov, Ivelin" w:date="2017-07-05T13:07:00Z">
              <w:r w:rsidR="00FB4D24">
                <w:rPr>
                  <w:sz w:val="16"/>
                  <w:szCs w:val="16"/>
                </w:rPr>
                <w:t xml:space="preserve"> </w:t>
              </w:r>
            </w:ins>
            <w:ins w:id="608" w:author="Angelov, Ivelin" w:date="2017-07-05T13:02:00Z">
              <w:r>
                <w:rPr>
                  <w:sz w:val="16"/>
                  <w:szCs w:val="16"/>
                </w:rPr>
                <w:t>(</w:t>
              </w:r>
              <w:r w:rsidR="00AA25D6">
                <w:rPr>
                  <w:sz w:val="16"/>
                  <w:szCs w:val="16"/>
                </w:rPr>
                <w:t>Not li</w:t>
              </w:r>
              <w:r>
                <w:rPr>
                  <w:sz w:val="16"/>
                  <w:szCs w:val="16"/>
                </w:rPr>
                <w:t>near)</w:t>
              </w:r>
            </w:ins>
          </w:p>
        </w:tc>
      </w:tr>
      <w:tr w:rsidR="000027ED" w14:paraId="53516DA8" w14:textId="77777777" w:rsidTr="008A3977">
        <w:trPr>
          <w:ins w:id="609" w:author="Angelov, Ivelin" w:date="2017-07-05T12:50:00Z"/>
        </w:trPr>
        <w:tc>
          <w:tcPr>
            <w:tcW w:w="2337" w:type="dxa"/>
          </w:tcPr>
          <w:p w14:paraId="17C98BE4" w14:textId="77777777" w:rsidR="002575D6" w:rsidRDefault="00997A16">
            <w:pPr>
              <w:jc w:val="center"/>
              <w:rPr>
                <w:ins w:id="610" w:author="Angelov, Ivelin" w:date="2017-07-05T13:03:00Z"/>
              </w:rPr>
              <w:pPrChange w:id="611" w:author="Angelov, Ivelin" w:date="2017-07-05T13:03:00Z">
                <w:pPr/>
              </w:pPrChange>
            </w:pPr>
            <w:ins w:id="612" w:author="Angelov, Ivelin" w:date="2017-07-05T13:02:00Z">
              <w:r>
                <w:rPr>
                  <w:noProof/>
                </w:rPr>
                <w:drawing>
                  <wp:inline distT="0" distB="0" distL="0" distR="0" wp14:anchorId="067D2483" wp14:editId="647C8364">
                    <wp:extent cx="1239462" cy="930027"/>
                    <wp:effectExtent l="0" t="0" r="5715" b="10160"/>
                    <wp:docPr id="14" name="Picture 14"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Unknow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75370" cy="956970"/>
                            </a:xfrm>
                            <a:prstGeom prst="rect">
                              <a:avLst/>
                            </a:prstGeom>
                            <a:noFill/>
                            <a:ln>
                              <a:noFill/>
                            </a:ln>
                          </pic:spPr>
                        </pic:pic>
                      </a:graphicData>
                    </a:graphic>
                  </wp:inline>
                </w:drawing>
              </w:r>
            </w:ins>
          </w:p>
          <w:p w14:paraId="5DA1211F" w14:textId="6102C187" w:rsidR="00997A16" w:rsidRPr="00997A16" w:rsidRDefault="00997A16">
            <w:pPr>
              <w:jc w:val="center"/>
              <w:rPr>
                <w:ins w:id="613" w:author="Angelov, Ivelin" w:date="2017-07-05T12:50:00Z"/>
                <w:sz w:val="16"/>
                <w:szCs w:val="16"/>
                <w:rPrChange w:id="614" w:author="Angelov, Ivelin" w:date="2017-07-05T13:03:00Z">
                  <w:rPr>
                    <w:ins w:id="615" w:author="Angelov, Ivelin" w:date="2017-07-05T12:50:00Z"/>
                  </w:rPr>
                </w:rPrChange>
              </w:rPr>
              <w:pPrChange w:id="616" w:author="Angelov, Ivelin" w:date="2017-07-05T13:03:00Z">
                <w:pPr/>
              </w:pPrChange>
            </w:pPr>
            <w:ins w:id="617" w:author="Angelov, Ivelin" w:date="2017-07-05T13:03:00Z">
              <w:r w:rsidRPr="00997A16">
                <w:rPr>
                  <w:sz w:val="16"/>
                  <w:szCs w:val="16"/>
                  <w:rPrChange w:id="618" w:author="Angelov, Ivelin" w:date="2017-07-05T13:03:00Z">
                    <w:rPr/>
                  </w:rPrChange>
                </w:rPr>
                <w:t>TotalBsmtSF</w:t>
              </w:r>
            </w:ins>
          </w:p>
        </w:tc>
        <w:tc>
          <w:tcPr>
            <w:tcW w:w="2337" w:type="dxa"/>
          </w:tcPr>
          <w:p w14:paraId="07A94FCC" w14:textId="77777777" w:rsidR="002575D6" w:rsidRDefault="004B6F84">
            <w:pPr>
              <w:jc w:val="center"/>
              <w:rPr>
                <w:ins w:id="619" w:author="Angelov, Ivelin" w:date="2017-07-05T13:04:00Z"/>
              </w:rPr>
              <w:pPrChange w:id="620" w:author="Angelov, Ivelin" w:date="2017-07-05T13:04:00Z">
                <w:pPr/>
              </w:pPrChange>
            </w:pPr>
            <w:ins w:id="621" w:author="Angelov, Ivelin" w:date="2017-07-05T13:04:00Z">
              <w:r>
                <w:rPr>
                  <w:noProof/>
                </w:rPr>
                <w:drawing>
                  <wp:inline distT="0" distB="0" distL="0" distR="0" wp14:anchorId="5D64A2F8" wp14:editId="670A0D33">
                    <wp:extent cx="1166627" cy="875376"/>
                    <wp:effectExtent l="0" t="0" r="1905" b="0"/>
                    <wp:docPr id="15" name="Picture 15" descr="../../Desktop/Unkn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Unknown-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73435" cy="880484"/>
                            </a:xfrm>
                            <a:prstGeom prst="rect">
                              <a:avLst/>
                            </a:prstGeom>
                            <a:noFill/>
                            <a:ln>
                              <a:noFill/>
                            </a:ln>
                          </pic:spPr>
                        </pic:pic>
                      </a:graphicData>
                    </a:graphic>
                  </wp:inline>
                </w:drawing>
              </w:r>
            </w:ins>
          </w:p>
          <w:p w14:paraId="098095CE" w14:textId="6BCA729A" w:rsidR="004B6F84" w:rsidRDefault="004B6F84">
            <w:pPr>
              <w:jc w:val="center"/>
              <w:rPr>
                <w:ins w:id="622" w:author="Angelov, Ivelin" w:date="2017-07-05T12:50:00Z"/>
              </w:rPr>
              <w:pPrChange w:id="623" w:author="Angelov, Ivelin" w:date="2017-07-05T13:04:00Z">
                <w:pPr/>
              </w:pPrChange>
            </w:pPr>
            <w:ins w:id="624" w:author="Angelov, Ivelin" w:date="2017-07-05T13:04:00Z">
              <w:r w:rsidRPr="004B6F84">
                <w:t>_</w:t>
              </w:r>
              <w:r w:rsidRPr="004B6F84">
                <w:rPr>
                  <w:sz w:val="16"/>
                  <w:szCs w:val="16"/>
                  <w:rPrChange w:id="625" w:author="Angelov, Ivelin" w:date="2017-07-05T13:04:00Z">
                    <w:rPr/>
                  </w:rPrChange>
                </w:rPr>
                <w:t>1stFlrSF</w:t>
              </w:r>
            </w:ins>
          </w:p>
        </w:tc>
        <w:tc>
          <w:tcPr>
            <w:tcW w:w="2338" w:type="dxa"/>
          </w:tcPr>
          <w:p w14:paraId="41CD51C1" w14:textId="77777777" w:rsidR="002575D6" w:rsidRDefault="00271761">
            <w:pPr>
              <w:jc w:val="center"/>
              <w:rPr>
                <w:ins w:id="626" w:author="Angelov, Ivelin" w:date="2017-07-05T13:05:00Z"/>
              </w:rPr>
              <w:pPrChange w:id="627" w:author="Angelov, Ivelin" w:date="2017-07-05T13:05:00Z">
                <w:pPr/>
              </w:pPrChange>
            </w:pPr>
            <w:ins w:id="628" w:author="Angelov, Ivelin" w:date="2017-07-05T13:05:00Z">
              <w:r>
                <w:rPr>
                  <w:noProof/>
                </w:rPr>
                <w:drawing>
                  <wp:inline distT="0" distB="0" distL="0" distR="0" wp14:anchorId="1E79353C" wp14:editId="50901047">
                    <wp:extent cx="1159799" cy="870252"/>
                    <wp:effectExtent l="0" t="0" r="8890" b="0"/>
                    <wp:docPr id="16" name="Picture 16"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Unknow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78578" cy="884343"/>
                            </a:xfrm>
                            <a:prstGeom prst="rect">
                              <a:avLst/>
                            </a:prstGeom>
                            <a:noFill/>
                            <a:ln>
                              <a:noFill/>
                            </a:ln>
                          </pic:spPr>
                        </pic:pic>
                      </a:graphicData>
                    </a:graphic>
                  </wp:inline>
                </w:drawing>
              </w:r>
            </w:ins>
          </w:p>
          <w:p w14:paraId="24FFB6C3" w14:textId="01842BD7" w:rsidR="00271761" w:rsidRDefault="00271761">
            <w:pPr>
              <w:jc w:val="center"/>
              <w:rPr>
                <w:ins w:id="629" w:author="Angelov, Ivelin" w:date="2017-07-05T12:50:00Z"/>
              </w:rPr>
              <w:pPrChange w:id="630" w:author="Angelov, Ivelin" w:date="2017-07-05T13:05:00Z">
                <w:pPr/>
              </w:pPrChange>
            </w:pPr>
            <w:ins w:id="631" w:author="Angelov, Ivelin" w:date="2017-07-05T13:05:00Z">
              <w:r w:rsidRPr="00271761">
                <w:t>_</w:t>
              </w:r>
              <w:r w:rsidRPr="00271761">
                <w:rPr>
                  <w:sz w:val="16"/>
                  <w:szCs w:val="16"/>
                  <w:rPrChange w:id="632" w:author="Angelov, Ivelin" w:date="2017-07-05T13:05:00Z">
                    <w:rPr/>
                  </w:rPrChange>
                </w:rPr>
                <w:t>2ndFlrSF</w:t>
              </w:r>
            </w:ins>
          </w:p>
        </w:tc>
        <w:tc>
          <w:tcPr>
            <w:tcW w:w="2338" w:type="dxa"/>
          </w:tcPr>
          <w:p w14:paraId="0AF6C88B" w14:textId="77777777" w:rsidR="002575D6" w:rsidRDefault="00E247F9">
            <w:pPr>
              <w:jc w:val="center"/>
              <w:rPr>
                <w:ins w:id="633" w:author="Angelov, Ivelin" w:date="2017-07-05T13:06:00Z"/>
              </w:rPr>
              <w:pPrChange w:id="634" w:author="Angelov, Ivelin" w:date="2017-07-05T13:06:00Z">
                <w:pPr/>
              </w:pPrChange>
            </w:pPr>
            <w:ins w:id="635" w:author="Angelov, Ivelin" w:date="2017-07-05T13:06:00Z">
              <w:r>
                <w:rPr>
                  <w:noProof/>
                </w:rPr>
                <w:drawing>
                  <wp:inline distT="0" distB="0" distL="0" distR="0" wp14:anchorId="221DC678" wp14:editId="1923BC2D">
                    <wp:extent cx="1152779" cy="864985"/>
                    <wp:effectExtent l="0" t="0" r="0" b="0"/>
                    <wp:docPr id="17" name="Picture 17" descr="../../Desktop/Unkn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Unknown-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59308" cy="869884"/>
                            </a:xfrm>
                            <a:prstGeom prst="rect">
                              <a:avLst/>
                            </a:prstGeom>
                            <a:noFill/>
                            <a:ln>
                              <a:noFill/>
                            </a:ln>
                          </pic:spPr>
                        </pic:pic>
                      </a:graphicData>
                    </a:graphic>
                  </wp:inline>
                </w:drawing>
              </w:r>
            </w:ins>
          </w:p>
          <w:p w14:paraId="01130FCA" w14:textId="091112BB" w:rsidR="00E247F9" w:rsidRPr="00E247F9" w:rsidRDefault="00E247F9">
            <w:pPr>
              <w:jc w:val="center"/>
              <w:rPr>
                <w:ins w:id="636" w:author="Angelov, Ivelin" w:date="2017-07-05T12:50:00Z"/>
                <w:sz w:val="16"/>
                <w:szCs w:val="16"/>
                <w:rPrChange w:id="637" w:author="Angelov, Ivelin" w:date="2017-07-05T13:06:00Z">
                  <w:rPr>
                    <w:ins w:id="638" w:author="Angelov, Ivelin" w:date="2017-07-05T12:50:00Z"/>
                  </w:rPr>
                </w:rPrChange>
              </w:rPr>
              <w:pPrChange w:id="639" w:author="Angelov, Ivelin" w:date="2017-07-05T13:06:00Z">
                <w:pPr/>
              </w:pPrChange>
            </w:pPr>
            <w:ins w:id="640" w:author="Angelov, Ivelin" w:date="2017-07-05T13:06:00Z">
              <w:r w:rsidRPr="00E247F9">
                <w:rPr>
                  <w:sz w:val="16"/>
                  <w:szCs w:val="16"/>
                  <w:rPrChange w:id="641" w:author="Angelov, Ivelin" w:date="2017-07-05T13:06:00Z">
                    <w:rPr/>
                  </w:rPrChange>
                </w:rPr>
                <w:t>LowQualFinSF</w:t>
              </w:r>
            </w:ins>
            <w:ins w:id="642" w:author="Angelov, Ivelin" w:date="2017-07-05T13:07:00Z">
              <w:r w:rsidR="00874422">
                <w:rPr>
                  <w:sz w:val="16"/>
                  <w:szCs w:val="16"/>
                </w:rPr>
                <w:t xml:space="preserve"> </w:t>
              </w:r>
            </w:ins>
            <w:ins w:id="643" w:author="Angelov, Ivelin" w:date="2017-07-05T13:06:00Z">
              <w:r>
                <w:rPr>
                  <w:sz w:val="16"/>
                  <w:szCs w:val="16"/>
                </w:rPr>
                <w:t>(</w:t>
              </w:r>
              <w:r w:rsidR="00AA25D6">
                <w:rPr>
                  <w:sz w:val="16"/>
                  <w:szCs w:val="16"/>
                </w:rPr>
                <w:t>not li</w:t>
              </w:r>
              <w:r>
                <w:rPr>
                  <w:sz w:val="16"/>
                  <w:szCs w:val="16"/>
                </w:rPr>
                <w:t>near)</w:t>
              </w:r>
            </w:ins>
          </w:p>
        </w:tc>
      </w:tr>
      <w:tr w:rsidR="000027ED" w14:paraId="153C481C" w14:textId="77777777" w:rsidTr="008A3977">
        <w:trPr>
          <w:ins w:id="644" w:author="Angelov, Ivelin" w:date="2017-07-05T12:50:00Z"/>
        </w:trPr>
        <w:tc>
          <w:tcPr>
            <w:tcW w:w="2337" w:type="dxa"/>
          </w:tcPr>
          <w:p w14:paraId="163CB708" w14:textId="77777777" w:rsidR="002575D6" w:rsidRDefault="00C8571B">
            <w:pPr>
              <w:jc w:val="center"/>
              <w:rPr>
                <w:ins w:id="645" w:author="Angelov, Ivelin" w:date="2017-07-05T13:07:00Z"/>
              </w:rPr>
              <w:pPrChange w:id="646" w:author="Angelov, Ivelin" w:date="2017-07-05T13:07:00Z">
                <w:pPr/>
              </w:pPrChange>
            </w:pPr>
            <w:ins w:id="647" w:author="Angelov, Ivelin" w:date="2017-07-05T13:07:00Z">
              <w:r>
                <w:rPr>
                  <w:noProof/>
                </w:rPr>
                <w:drawing>
                  <wp:inline distT="0" distB="0" distL="0" distR="0" wp14:anchorId="1F1829EE" wp14:editId="26B559A4">
                    <wp:extent cx="1217403" cy="913476"/>
                    <wp:effectExtent l="0" t="0" r="1905" b="1270"/>
                    <wp:docPr id="18" name="Picture 18"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Unknow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37180" cy="928316"/>
                            </a:xfrm>
                            <a:prstGeom prst="rect">
                              <a:avLst/>
                            </a:prstGeom>
                            <a:noFill/>
                            <a:ln>
                              <a:noFill/>
                            </a:ln>
                          </pic:spPr>
                        </pic:pic>
                      </a:graphicData>
                    </a:graphic>
                  </wp:inline>
                </w:drawing>
              </w:r>
            </w:ins>
          </w:p>
          <w:p w14:paraId="75E8A57D" w14:textId="5ED47F7D" w:rsidR="00C8571B" w:rsidRPr="00C8571B" w:rsidRDefault="00C8571B">
            <w:pPr>
              <w:jc w:val="center"/>
              <w:rPr>
                <w:ins w:id="648" w:author="Angelov, Ivelin" w:date="2017-07-05T12:50:00Z"/>
                <w:sz w:val="16"/>
                <w:szCs w:val="16"/>
                <w:rPrChange w:id="649" w:author="Angelov, Ivelin" w:date="2017-07-05T13:08:00Z">
                  <w:rPr>
                    <w:ins w:id="650" w:author="Angelov, Ivelin" w:date="2017-07-05T12:50:00Z"/>
                  </w:rPr>
                </w:rPrChange>
              </w:rPr>
              <w:pPrChange w:id="651" w:author="Angelov, Ivelin" w:date="2017-07-05T13:07:00Z">
                <w:pPr/>
              </w:pPrChange>
            </w:pPr>
            <w:ins w:id="652" w:author="Angelov, Ivelin" w:date="2017-07-05T13:08:00Z">
              <w:r w:rsidRPr="00C8571B">
                <w:rPr>
                  <w:sz w:val="16"/>
                  <w:szCs w:val="16"/>
                  <w:rPrChange w:id="653" w:author="Angelov, Ivelin" w:date="2017-07-05T13:08:00Z">
                    <w:rPr/>
                  </w:rPrChange>
                </w:rPr>
                <w:t>GrLivArea</w:t>
              </w:r>
            </w:ins>
          </w:p>
        </w:tc>
        <w:tc>
          <w:tcPr>
            <w:tcW w:w="2337" w:type="dxa"/>
          </w:tcPr>
          <w:p w14:paraId="161A1D65" w14:textId="77777777" w:rsidR="002575D6" w:rsidRDefault="00997FF8">
            <w:pPr>
              <w:jc w:val="center"/>
              <w:rPr>
                <w:ins w:id="654" w:author="Angelov, Ivelin" w:date="2017-07-05T13:08:00Z"/>
              </w:rPr>
              <w:pPrChange w:id="655" w:author="Angelov, Ivelin" w:date="2017-07-05T13:08:00Z">
                <w:pPr/>
              </w:pPrChange>
            </w:pPr>
            <w:ins w:id="656" w:author="Angelov, Ivelin" w:date="2017-07-05T13:08:00Z">
              <w:r>
                <w:rPr>
                  <w:noProof/>
                </w:rPr>
                <w:drawing>
                  <wp:inline distT="0" distB="0" distL="0" distR="0" wp14:anchorId="2CAE17DA" wp14:editId="093A213F">
                    <wp:extent cx="1194435" cy="896241"/>
                    <wp:effectExtent l="0" t="0" r="0" b="0"/>
                    <wp:docPr id="19" name="Picture 19" descr="../../Desktop/Unkn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Unknown-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00690" cy="900934"/>
                            </a:xfrm>
                            <a:prstGeom prst="rect">
                              <a:avLst/>
                            </a:prstGeom>
                            <a:noFill/>
                            <a:ln>
                              <a:noFill/>
                            </a:ln>
                          </pic:spPr>
                        </pic:pic>
                      </a:graphicData>
                    </a:graphic>
                  </wp:inline>
                </w:drawing>
              </w:r>
            </w:ins>
          </w:p>
          <w:p w14:paraId="7921A172" w14:textId="5489C25B" w:rsidR="00997FF8" w:rsidRPr="00997FF8" w:rsidRDefault="00997FF8">
            <w:pPr>
              <w:jc w:val="center"/>
              <w:rPr>
                <w:ins w:id="657" w:author="Angelov, Ivelin" w:date="2017-07-05T12:50:00Z"/>
                <w:sz w:val="16"/>
                <w:szCs w:val="16"/>
                <w:rPrChange w:id="658" w:author="Angelov, Ivelin" w:date="2017-07-05T13:09:00Z">
                  <w:rPr>
                    <w:ins w:id="659" w:author="Angelov, Ivelin" w:date="2017-07-05T12:50:00Z"/>
                  </w:rPr>
                </w:rPrChange>
              </w:rPr>
              <w:pPrChange w:id="660" w:author="Angelov, Ivelin" w:date="2017-07-05T13:08:00Z">
                <w:pPr/>
              </w:pPrChange>
            </w:pPr>
            <w:ins w:id="661" w:author="Angelov, Ivelin" w:date="2017-07-05T13:09:00Z">
              <w:r w:rsidRPr="00997FF8">
                <w:rPr>
                  <w:sz w:val="16"/>
                  <w:szCs w:val="16"/>
                  <w:rPrChange w:id="662" w:author="Angelov, Ivelin" w:date="2017-07-05T13:09:00Z">
                    <w:rPr/>
                  </w:rPrChange>
                </w:rPr>
                <w:t>BsmtFullBath</w:t>
              </w:r>
            </w:ins>
          </w:p>
        </w:tc>
        <w:tc>
          <w:tcPr>
            <w:tcW w:w="2338" w:type="dxa"/>
          </w:tcPr>
          <w:p w14:paraId="04DBC262" w14:textId="77777777" w:rsidR="002575D6" w:rsidRDefault="00B06CF4">
            <w:pPr>
              <w:jc w:val="center"/>
              <w:rPr>
                <w:ins w:id="663" w:author="Angelov, Ivelin" w:date="2017-07-05T13:10:00Z"/>
              </w:rPr>
              <w:pPrChange w:id="664" w:author="Angelov, Ivelin" w:date="2017-07-05T13:10:00Z">
                <w:pPr/>
              </w:pPrChange>
            </w:pPr>
            <w:ins w:id="665" w:author="Angelov, Ivelin" w:date="2017-07-05T13:09:00Z">
              <w:r>
                <w:rPr>
                  <w:noProof/>
                </w:rPr>
                <w:drawing>
                  <wp:inline distT="0" distB="0" distL="0" distR="0" wp14:anchorId="12890584" wp14:editId="2C70F7B6">
                    <wp:extent cx="1145944" cy="859856"/>
                    <wp:effectExtent l="0" t="0" r="0" b="3810"/>
                    <wp:docPr id="20" name="Picture 20"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Unknow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9429" cy="869974"/>
                            </a:xfrm>
                            <a:prstGeom prst="rect">
                              <a:avLst/>
                            </a:prstGeom>
                            <a:noFill/>
                            <a:ln>
                              <a:noFill/>
                            </a:ln>
                          </pic:spPr>
                        </pic:pic>
                      </a:graphicData>
                    </a:graphic>
                  </wp:inline>
                </w:drawing>
              </w:r>
            </w:ins>
          </w:p>
          <w:p w14:paraId="1A3B8821" w14:textId="4637BBE3" w:rsidR="00B06CF4" w:rsidRPr="00AB078B" w:rsidRDefault="009E1FA6">
            <w:pPr>
              <w:jc w:val="center"/>
              <w:rPr>
                <w:ins w:id="666" w:author="Angelov, Ivelin" w:date="2017-07-05T12:50:00Z"/>
                <w:sz w:val="16"/>
                <w:szCs w:val="16"/>
                <w:rPrChange w:id="667" w:author="Angelov, Ivelin" w:date="2017-07-05T13:10:00Z">
                  <w:rPr>
                    <w:ins w:id="668" w:author="Angelov, Ivelin" w:date="2017-07-05T12:50:00Z"/>
                  </w:rPr>
                </w:rPrChange>
              </w:rPr>
              <w:pPrChange w:id="669" w:author="Angelov, Ivelin" w:date="2017-07-05T13:10:00Z">
                <w:pPr/>
              </w:pPrChange>
            </w:pPr>
            <w:ins w:id="670" w:author="Angelov, Ivelin" w:date="2017-07-05T13:10:00Z">
              <w:r w:rsidRPr="00AB078B">
                <w:rPr>
                  <w:sz w:val="16"/>
                  <w:szCs w:val="16"/>
                  <w:rPrChange w:id="671" w:author="Angelov, Ivelin" w:date="2017-07-05T13:10:00Z">
                    <w:rPr/>
                  </w:rPrChange>
                </w:rPr>
                <w:t>BsmtHalfBath (not linear)</w:t>
              </w:r>
            </w:ins>
          </w:p>
        </w:tc>
        <w:tc>
          <w:tcPr>
            <w:tcW w:w="2338" w:type="dxa"/>
          </w:tcPr>
          <w:p w14:paraId="52E3047A" w14:textId="77777777" w:rsidR="002575D6" w:rsidRDefault="006763C2">
            <w:pPr>
              <w:jc w:val="center"/>
              <w:rPr>
                <w:ins w:id="672" w:author="Angelov, Ivelin" w:date="2017-07-05T13:10:00Z"/>
              </w:rPr>
              <w:pPrChange w:id="673" w:author="Angelov, Ivelin" w:date="2017-07-05T13:10:00Z">
                <w:pPr/>
              </w:pPrChange>
            </w:pPr>
            <w:ins w:id="674" w:author="Angelov, Ivelin" w:date="2017-07-05T13:10:00Z">
              <w:r>
                <w:rPr>
                  <w:noProof/>
                </w:rPr>
                <w:drawing>
                  <wp:inline distT="0" distB="0" distL="0" distR="0" wp14:anchorId="60DD9108" wp14:editId="62F4580E">
                    <wp:extent cx="1232535" cy="924830"/>
                    <wp:effectExtent l="0" t="0" r="12065" b="0"/>
                    <wp:docPr id="21" name="Picture 21"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Unknow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37438" cy="928509"/>
                            </a:xfrm>
                            <a:prstGeom prst="rect">
                              <a:avLst/>
                            </a:prstGeom>
                            <a:noFill/>
                            <a:ln>
                              <a:noFill/>
                            </a:ln>
                          </pic:spPr>
                        </pic:pic>
                      </a:graphicData>
                    </a:graphic>
                  </wp:inline>
                </w:drawing>
              </w:r>
            </w:ins>
          </w:p>
          <w:p w14:paraId="78E21B3F" w14:textId="08429D84" w:rsidR="006763C2" w:rsidRPr="006763C2" w:rsidRDefault="006763C2">
            <w:pPr>
              <w:jc w:val="center"/>
              <w:rPr>
                <w:ins w:id="675" w:author="Angelov, Ivelin" w:date="2017-07-05T12:50:00Z"/>
                <w:sz w:val="16"/>
                <w:szCs w:val="16"/>
                <w:rPrChange w:id="676" w:author="Angelov, Ivelin" w:date="2017-07-05T13:11:00Z">
                  <w:rPr>
                    <w:ins w:id="677" w:author="Angelov, Ivelin" w:date="2017-07-05T12:50:00Z"/>
                  </w:rPr>
                </w:rPrChange>
              </w:rPr>
              <w:pPrChange w:id="678" w:author="Angelov, Ivelin" w:date="2017-07-05T13:10:00Z">
                <w:pPr/>
              </w:pPrChange>
            </w:pPr>
            <w:ins w:id="679" w:author="Angelov, Ivelin" w:date="2017-07-05T13:11:00Z">
              <w:r w:rsidRPr="006763C2">
                <w:rPr>
                  <w:sz w:val="16"/>
                  <w:szCs w:val="16"/>
                  <w:rPrChange w:id="680" w:author="Angelov, Ivelin" w:date="2017-07-05T13:11:00Z">
                    <w:rPr/>
                  </w:rPrChange>
                </w:rPr>
                <w:t>FullBath</w:t>
              </w:r>
            </w:ins>
          </w:p>
        </w:tc>
      </w:tr>
      <w:tr w:rsidR="000027ED" w14:paraId="3F9A4F27" w14:textId="77777777" w:rsidTr="008A3977">
        <w:trPr>
          <w:ins w:id="681" w:author="Angelov, Ivelin" w:date="2017-07-05T13:11:00Z"/>
        </w:trPr>
        <w:tc>
          <w:tcPr>
            <w:tcW w:w="2337" w:type="dxa"/>
          </w:tcPr>
          <w:p w14:paraId="33676B41" w14:textId="3C01355D" w:rsidR="00CB6523" w:rsidRDefault="00AC30E6" w:rsidP="00C8571B">
            <w:pPr>
              <w:jc w:val="center"/>
              <w:rPr>
                <w:ins w:id="682" w:author="Angelov, Ivelin" w:date="2017-07-05T13:11:00Z"/>
                <w:noProof/>
              </w:rPr>
            </w:pPr>
            <w:ins w:id="683" w:author="Angelov, Ivelin" w:date="2017-07-05T13:11:00Z">
              <w:r>
                <w:rPr>
                  <w:noProof/>
                </w:rPr>
                <w:drawing>
                  <wp:inline distT="0" distB="0" distL="0" distR="0" wp14:anchorId="1D5EAB0C" wp14:editId="156911BF">
                    <wp:extent cx="1212789" cy="910013"/>
                    <wp:effectExtent l="0" t="0" r="6985" b="4445"/>
                    <wp:docPr id="22" name="Picture 22"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Unknow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41071" cy="931235"/>
                            </a:xfrm>
                            <a:prstGeom prst="rect">
                              <a:avLst/>
                            </a:prstGeom>
                            <a:noFill/>
                            <a:ln>
                              <a:noFill/>
                            </a:ln>
                          </pic:spPr>
                        </pic:pic>
                      </a:graphicData>
                    </a:graphic>
                  </wp:inline>
                </w:drawing>
              </w:r>
            </w:ins>
          </w:p>
          <w:p w14:paraId="0ED3DA1E" w14:textId="738257A3" w:rsidR="00AC30E6" w:rsidRPr="00FA1190" w:rsidRDefault="00FA1190" w:rsidP="00C8571B">
            <w:pPr>
              <w:jc w:val="center"/>
              <w:rPr>
                <w:ins w:id="684" w:author="Angelov, Ivelin" w:date="2017-07-05T13:11:00Z"/>
                <w:noProof/>
                <w:sz w:val="16"/>
                <w:szCs w:val="16"/>
                <w:rPrChange w:id="685" w:author="Angelov, Ivelin" w:date="2017-07-05T13:11:00Z">
                  <w:rPr>
                    <w:ins w:id="686" w:author="Angelov, Ivelin" w:date="2017-07-05T13:11:00Z"/>
                    <w:noProof/>
                  </w:rPr>
                </w:rPrChange>
              </w:rPr>
            </w:pPr>
            <w:ins w:id="687" w:author="Angelov, Ivelin" w:date="2017-07-05T13:11:00Z">
              <w:r w:rsidRPr="00FA1190">
                <w:rPr>
                  <w:noProof/>
                  <w:sz w:val="16"/>
                  <w:szCs w:val="16"/>
                  <w:rPrChange w:id="688" w:author="Angelov, Ivelin" w:date="2017-07-05T13:11:00Z">
                    <w:rPr>
                      <w:noProof/>
                    </w:rPr>
                  </w:rPrChange>
                </w:rPr>
                <w:t>HalfBath</w:t>
              </w:r>
            </w:ins>
          </w:p>
        </w:tc>
        <w:tc>
          <w:tcPr>
            <w:tcW w:w="2337" w:type="dxa"/>
          </w:tcPr>
          <w:p w14:paraId="2FD067F0" w14:textId="77777777" w:rsidR="00CB6523" w:rsidRDefault="00B24217" w:rsidP="00997FF8">
            <w:pPr>
              <w:jc w:val="center"/>
              <w:rPr>
                <w:ins w:id="689" w:author="Angelov, Ivelin" w:date="2017-07-05T13:12:00Z"/>
                <w:noProof/>
              </w:rPr>
            </w:pPr>
            <w:ins w:id="690" w:author="Angelov, Ivelin" w:date="2017-07-05T13:12:00Z">
              <w:r>
                <w:rPr>
                  <w:noProof/>
                </w:rPr>
                <w:drawing>
                  <wp:inline distT="0" distB="0" distL="0" distR="0" wp14:anchorId="04B54239" wp14:editId="6C8B1C7A">
                    <wp:extent cx="1194435" cy="896241"/>
                    <wp:effectExtent l="0" t="0" r="0" b="0"/>
                    <wp:docPr id="23" name="Picture 23" descr="../../Desktop/Unkn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Unknown-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22235" cy="917101"/>
                            </a:xfrm>
                            <a:prstGeom prst="rect">
                              <a:avLst/>
                            </a:prstGeom>
                            <a:noFill/>
                            <a:ln>
                              <a:noFill/>
                            </a:ln>
                          </pic:spPr>
                        </pic:pic>
                      </a:graphicData>
                    </a:graphic>
                  </wp:inline>
                </w:drawing>
              </w:r>
            </w:ins>
          </w:p>
          <w:p w14:paraId="706357C9" w14:textId="13C7AF58" w:rsidR="00B24217" w:rsidRPr="0045099E" w:rsidRDefault="0045099E" w:rsidP="00997FF8">
            <w:pPr>
              <w:jc w:val="center"/>
              <w:rPr>
                <w:ins w:id="691" w:author="Angelov, Ivelin" w:date="2017-07-05T13:11:00Z"/>
                <w:noProof/>
                <w:sz w:val="16"/>
                <w:szCs w:val="16"/>
                <w:rPrChange w:id="692" w:author="Angelov, Ivelin" w:date="2017-07-05T13:12:00Z">
                  <w:rPr>
                    <w:ins w:id="693" w:author="Angelov, Ivelin" w:date="2017-07-05T13:11:00Z"/>
                    <w:noProof/>
                  </w:rPr>
                </w:rPrChange>
              </w:rPr>
            </w:pPr>
            <w:ins w:id="694" w:author="Angelov, Ivelin" w:date="2017-07-05T13:12:00Z">
              <w:r w:rsidRPr="0045099E">
                <w:rPr>
                  <w:noProof/>
                  <w:sz w:val="16"/>
                  <w:szCs w:val="16"/>
                  <w:rPrChange w:id="695" w:author="Angelov, Ivelin" w:date="2017-07-05T13:12:00Z">
                    <w:rPr>
                      <w:noProof/>
                    </w:rPr>
                  </w:rPrChange>
                </w:rPr>
                <w:t>BedroomAbvGr</w:t>
              </w:r>
            </w:ins>
          </w:p>
        </w:tc>
        <w:tc>
          <w:tcPr>
            <w:tcW w:w="2338" w:type="dxa"/>
          </w:tcPr>
          <w:p w14:paraId="078B3D8F" w14:textId="77777777" w:rsidR="00CB6523" w:rsidRDefault="00F628DD" w:rsidP="00B06CF4">
            <w:pPr>
              <w:jc w:val="center"/>
              <w:rPr>
                <w:ins w:id="696" w:author="Angelov, Ivelin" w:date="2017-07-05T13:13:00Z"/>
                <w:noProof/>
              </w:rPr>
            </w:pPr>
            <w:ins w:id="697" w:author="Angelov, Ivelin" w:date="2017-07-05T13:12:00Z">
              <w:r>
                <w:rPr>
                  <w:noProof/>
                </w:rPr>
                <w:drawing>
                  <wp:inline distT="0" distB="0" distL="0" distR="0" wp14:anchorId="306DA973" wp14:editId="44FF0C64">
                    <wp:extent cx="1180580" cy="885845"/>
                    <wp:effectExtent l="0" t="0" r="0" b="3175"/>
                    <wp:docPr id="24" name="Picture 24" descr="../../Desktop/Unkn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Unknown-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91237" cy="893841"/>
                            </a:xfrm>
                            <a:prstGeom prst="rect">
                              <a:avLst/>
                            </a:prstGeom>
                            <a:noFill/>
                            <a:ln>
                              <a:noFill/>
                            </a:ln>
                          </pic:spPr>
                        </pic:pic>
                      </a:graphicData>
                    </a:graphic>
                  </wp:inline>
                </w:drawing>
              </w:r>
            </w:ins>
          </w:p>
          <w:p w14:paraId="2E2B9E46" w14:textId="76A53C3E" w:rsidR="00F628DD" w:rsidRPr="00F628DD" w:rsidRDefault="00F628DD" w:rsidP="00B06CF4">
            <w:pPr>
              <w:jc w:val="center"/>
              <w:rPr>
                <w:ins w:id="698" w:author="Angelov, Ivelin" w:date="2017-07-05T13:11:00Z"/>
                <w:noProof/>
                <w:sz w:val="16"/>
                <w:szCs w:val="16"/>
                <w:rPrChange w:id="699" w:author="Angelov, Ivelin" w:date="2017-07-05T13:13:00Z">
                  <w:rPr>
                    <w:ins w:id="700" w:author="Angelov, Ivelin" w:date="2017-07-05T13:11:00Z"/>
                    <w:noProof/>
                  </w:rPr>
                </w:rPrChange>
              </w:rPr>
            </w:pPr>
            <w:ins w:id="701" w:author="Angelov, Ivelin" w:date="2017-07-05T13:13:00Z">
              <w:r w:rsidRPr="00F628DD">
                <w:rPr>
                  <w:noProof/>
                  <w:sz w:val="16"/>
                  <w:szCs w:val="16"/>
                  <w:rPrChange w:id="702" w:author="Angelov, Ivelin" w:date="2017-07-05T13:13:00Z">
                    <w:rPr>
                      <w:noProof/>
                    </w:rPr>
                  </w:rPrChange>
                </w:rPr>
                <w:t>KitchenAbvGr</w:t>
              </w:r>
              <w:r>
                <w:rPr>
                  <w:noProof/>
                  <w:sz w:val="16"/>
                  <w:szCs w:val="16"/>
                </w:rPr>
                <w:t xml:space="preserve"> (not linear)</w:t>
              </w:r>
            </w:ins>
          </w:p>
        </w:tc>
        <w:tc>
          <w:tcPr>
            <w:tcW w:w="2338" w:type="dxa"/>
          </w:tcPr>
          <w:p w14:paraId="6263850C" w14:textId="77777777" w:rsidR="00CB6523" w:rsidRDefault="008A694B" w:rsidP="006763C2">
            <w:pPr>
              <w:jc w:val="center"/>
              <w:rPr>
                <w:ins w:id="703" w:author="Angelov, Ivelin" w:date="2017-07-05T13:14:00Z"/>
                <w:noProof/>
              </w:rPr>
            </w:pPr>
            <w:ins w:id="704" w:author="Angelov, Ivelin" w:date="2017-07-05T13:14:00Z">
              <w:r>
                <w:rPr>
                  <w:noProof/>
                </w:rPr>
                <w:drawing>
                  <wp:inline distT="0" distB="0" distL="0" distR="0" wp14:anchorId="2BA7501D" wp14:editId="4590E30F">
                    <wp:extent cx="1148162" cy="861522"/>
                    <wp:effectExtent l="0" t="0" r="0" b="2540"/>
                    <wp:docPr id="25" name="Picture 25"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Unknow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83146" cy="887772"/>
                            </a:xfrm>
                            <a:prstGeom prst="rect">
                              <a:avLst/>
                            </a:prstGeom>
                            <a:noFill/>
                            <a:ln>
                              <a:noFill/>
                            </a:ln>
                          </pic:spPr>
                        </pic:pic>
                      </a:graphicData>
                    </a:graphic>
                  </wp:inline>
                </w:drawing>
              </w:r>
            </w:ins>
          </w:p>
          <w:p w14:paraId="5A63BEC4" w14:textId="01DFAD8D" w:rsidR="008A694B" w:rsidRPr="008A694B" w:rsidRDefault="008A694B" w:rsidP="006763C2">
            <w:pPr>
              <w:jc w:val="center"/>
              <w:rPr>
                <w:ins w:id="705" w:author="Angelov, Ivelin" w:date="2017-07-05T13:11:00Z"/>
                <w:noProof/>
                <w:sz w:val="16"/>
                <w:szCs w:val="16"/>
                <w:rPrChange w:id="706" w:author="Angelov, Ivelin" w:date="2017-07-05T13:14:00Z">
                  <w:rPr>
                    <w:ins w:id="707" w:author="Angelov, Ivelin" w:date="2017-07-05T13:11:00Z"/>
                    <w:noProof/>
                  </w:rPr>
                </w:rPrChange>
              </w:rPr>
            </w:pPr>
            <w:ins w:id="708" w:author="Angelov, Ivelin" w:date="2017-07-05T13:14:00Z">
              <w:r w:rsidRPr="008A694B">
                <w:rPr>
                  <w:noProof/>
                  <w:sz w:val="16"/>
                  <w:szCs w:val="16"/>
                  <w:rPrChange w:id="709" w:author="Angelov, Ivelin" w:date="2017-07-05T13:14:00Z">
                    <w:rPr>
                      <w:noProof/>
                    </w:rPr>
                  </w:rPrChange>
                </w:rPr>
                <w:t>TotRmsAbvGrd</w:t>
              </w:r>
            </w:ins>
          </w:p>
        </w:tc>
      </w:tr>
      <w:tr w:rsidR="000027ED" w14:paraId="603A4608" w14:textId="77777777" w:rsidTr="008A3977">
        <w:trPr>
          <w:ins w:id="710" w:author="Angelov, Ivelin" w:date="2017-07-05T13:14:00Z"/>
        </w:trPr>
        <w:tc>
          <w:tcPr>
            <w:tcW w:w="2337" w:type="dxa"/>
          </w:tcPr>
          <w:p w14:paraId="4BF25F18" w14:textId="20666103" w:rsidR="008A694B" w:rsidRDefault="001C0E56" w:rsidP="00C8571B">
            <w:pPr>
              <w:jc w:val="center"/>
              <w:rPr>
                <w:ins w:id="711" w:author="Angelov, Ivelin" w:date="2017-07-05T13:15:00Z"/>
                <w:noProof/>
              </w:rPr>
            </w:pPr>
            <w:ins w:id="712" w:author="Angelov, Ivelin" w:date="2017-07-05T13:15:00Z">
              <w:r>
                <w:rPr>
                  <w:noProof/>
                </w:rPr>
                <w:drawing>
                  <wp:inline distT="0" distB="0" distL="0" distR="0" wp14:anchorId="5196C732" wp14:editId="12A4612C">
                    <wp:extent cx="1212789" cy="910013"/>
                    <wp:effectExtent l="0" t="0" r="6985" b="4445"/>
                    <wp:docPr id="26" name="Picture 26" descr="../../Desktop/Unkn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Unknown-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29076" cy="922234"/>
                            </a:xfrm>
                            <a:prstGeom prst="rect">
                              <a:avLst/>
                            </a:prstGeom>
                            <a:noFill/>
                            <a:ln>
                              <a:noFill/>
                            </a:ln>
                          </pic:spPr>
                        </pic:pic>
                      </a:graphicData>
                    </a:graphic>
                  </wp:inline>
                </w:drawing>
              </w:r>
            </w:ins>
          </w:p>
          <w:p w14:paraId="07DB4429" w14:textId="4C9439C1" w:rsidR="001C0E56" w:rsidRPr="001C0E56" w:rsidRDefault="001C0E56" w:rsidP="00C8571B">
            <w:pPr>
              <w:jc w:val="center"/>
              <w:rPr>
                <w:ins w:id="713" w:author="Angelov, Ivelin" w:date="2017-07-05T13:14:00Z"/>
                <w:noProof/>
                <w:sz w:val="16"/>
                <w:szCs w:val="16"/>
                <w:rPrChange w:id="714" w:author="Angelov, Ivelin" w:date="2017-07-05T13:15:00Z">
                  <w:rPr>
                    <w:ins w:id="715" w:author="Angelov, Ivelin" w:date="2017-07-05T13:14:00Z"/>
                    <w:noProof/>
                  </w:rPr>
                </w:rPrChange>
              </w:rPr>
            </w:pPr>
            <w:ins w:id="716" w:author="Angelov, Ivelin" w:date="2017-07-05T13:15:00Z">
              <w:r w:rsidRPr="001C0E56">
                <w:rPr>
                  <w:noProof/>
                  <w:sz w:val="16"/>
                  <w:szCs w:val="16"/>
                  <w:rPrChange w:id="717" w:author="Angelov, Ivelin" w:date="2017-07-05T13:15:00Z">
                    <w:rPr>
                      <w:noProof/>
                    </w:rPr>
                  </w:rPrChange>
                </w:rPr>
                <w:lastRenderedPageBreak/>
                <w:t>Fireplaces</w:t>
              </w:r>
            </w:ins>
          </w:p>
        </w:tc>
        <w:tc>
          <w:tcPr>
            <w:tcW w:w="2337" w:type="dxa"/>
          </w:tcPr>
          <w:p w14:paraId="399443B2" w14:textId="77777777" w:rsidR="008A694B" w:rsidRDefault="00811792" w:rsidP="00997FF8">
            <w:pPr>
              <w:jc w:val="center"/>
              <w:rPr>
                <w:ins w:id="718" w:author="Angelov, Ivelin" w:date="2017-07-05T13:15:00Z"/>
                <w:noProof/>
              </w:rPr>
            </w:pPr>
            <w:ins w:id="719" w:author="Angelov, Ivelin" w:date="2017-07-05T13:15:00Z">
              <w:r>
                <w:rPr>
                  <w:noProof/>
                </w:rPr>
                <w:lastRenderedPageBreak/>
                <w:drawing>
                  <wp:inline distT="0" distB="0" distL="0" distR="0" wp14:anchorId="62D62403" wp14:editId="4B9F4E86">
                    <wp:extent cx="1212789" cy="910013"/>
                    <wp:effectExtent l="0" t="0" r="6985" b="4445"/>
                    <wp:docPr id="27" name="Picture 27"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Unknow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9795" cy="922773"/>
                            </a:xfrm>
                            <a:prstGeom prst="rect">
                              <a:avLst/>
                            </a:prstGeom>
                            <a:noFill/>
                            <a:ln>
                              <a:noFill/>
                            </a:ln>
                          </pic:spPr>
                        </pic:pic>
                      </a:graphicData>
                    </a:graphic>
                  </wp:inline>
                </w:drawing>
              </w:r>
            </w:ins>
          </w:p>
          <w:p w14:paraId="01D29165" w14:textId="48F51008" w:rsidR="00811792" w:rsidRPr="00811792" w:rsidRDefault="00811792" w:rsidP="00997FF8">
            <w:pPr>
              <w:jc w:val="center"/>
              <w:rPr>
                <w:ins w:id="720" w:author="Angelov, Ivelin" w:date="2017-07-05T13:14:00Z"/>
                <w:noProof/>
                <w:sz w:val="16"/>
                <w:szCs w:val="16"/>
                <w:rPrChange w:id="721" w:author="Angelov, Ivelin" w:date="2017-07-05T13:16:00Z">
                  <w:rPr>
                    <w:ins w:id="722" w:author="Angelov, Ivelin" w:date="2017-07-05T13:14:00Z"/>
                    <w:noProof/>
                  </w:rPr>
                </w:rPrChange>
              </w:rPr>
            </w:pPr>
            <w:ins w:id="723" w:author="Angelov, Ivelin" w:date="2017-07-05T13:16:00Z">
              <w:r w:rsidRPr="00811792">
                <w:rPr>
                  <w:noProof/>
                  <w:sz w:val="16"/>
                  <w:szCs w:val="16"/>
                  <w:rPrChange w:id="724" w:author="Angelov, Ivelin" w:date="2017-07-05T13:16:00Z">
                    <w:rPr>
                      <w:noProof/>
                    </w:rPr>
                  </w:rPrChange>
                </w:rPr>
                <w:lastRenderedPageBreak/>
                <w:t>GarageCars</w:t>
              </w:r>
            </w:ins>
          </w:p>
        </w:tc>
        <w:tc>
          <w:tcPr>
            <w:tcW w:w="2338" w:type="dxa"/>
          </w:tcPr>
          <w:p w14:paraId="6EE371D1" w14:textId="77777777" w:rsidR="008A694B" w:rsidRDefault="00AA282A" w:rsidP="00B06CF4">
            <w:pPr>
              <w:jc w:val="center"/>
              <w:rPr>
                <w:ins w:id="725" w:author="Angelov, Ivelin" w:date="2017-07-05T13:16:00Z"/>
                <w:noProof/>
              </w:rPr>
            </w:pPr>
            <w:ins w:id="726" w:author="Angelov, Ivelin" w:date="2017-07-05T13:16:00Z">
              <w:r>
                <w:rPr>
                  <w:noProof/>
                </w:rPr>
                <w:lastRenderedPageBreak/>
                <w:drawing>
                  <wp:inline distT="0" distB="0" distL="0" distR="0" wp14:anchorId="3C3ECE30" wp14:editId="27C94186">
                    <wp:extent cx="1240485" cy="930795"/>
                    <wp:effectExtent l="0" t="0" r="4445" b="9525"/>
                    <wp:docPr id="28" name="Picture 28" descr="../../Desktop/Unkn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Unknown-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9874" cy="960351"/>
                            </a:xfrm>
                            <a:prstGeom prst="rect">
                              <a:avLst/>
                            </a:prstGeom>
                            <a:noFill/>
                            <a:ln>
                              <a:noFill/>
                            </a:ln>
                          </pic:spPr>
                        </pic:pic>
                      </a:graphicData>
                    </a:graphic>
                  </wp:inline>
                </w:drawing>
              </w:r>
            </w:ins>
          </w:p>
          <w:p w14:paraId="06208186" w14:textId="3C28766D" w:rsidR="00AA282A" w:rsidRPr="00AA282A" w:rsidRDefault="00AA282A" w:rsidP="00B06CF4">
            <w:pPr>
              <w:jc w:val="center"/>
              <w:rPr>
                <w:ins w:id="727" w:author="Angelov, Ivelin" w:date="2017-07-05T13:14:00Z"/>
                <w:noProof/>
                <w:sz w:val="16"/>
                <w:szCs w:val="16"/>
                <w:rPrChange w:id="728" w:author="Angelov, Ivelin" w:date="2017-07-05T13:16:00Z">
                  <w:rPr>
                    <w:ins w:id="729" w:author="Angelov, Ivelin" w:date="2017-07-05T13:14:00Z"/>
                    <w:noProof/>
                  </w:rPr>
                </w:rPrChange>
              </w:rPr>
            </w:pPr>
            <w:ins w:id="730" w:author="Angelov, Ivelin" w:date="2017-07-05T13:16:00Z">
              <w:r w:rsidRPr="00AA282A">
                <w:rPr>
                  <w:noProof/>
                  <w:sz w:val="16"/>
                  <w:szCs w:val="16"/>
                  <w:rPrChange w:id="731" w:author="Angelov, Ivelin" w:date="2017-07-05T13:16:00Z">
                    <w:rPr>
                      <w:noProof/>
                    </w:rPr>
                  </w:rPrChange>
                </w:rPr>
                <w:lastRenderedPageBreak/>
                <w:t>GarageArea</w:t>
              </w:r>
            </w:ins>
          </w:p>
        </w:tc>
        <w:tc>
          <w:tcPr>
            <w:tcW w:w="2338" w:type="dxa"/>
          </w:tcPr>
          <w:p w14:paraId="7B1E0344" w14:textId="77777777" w:rsidR="008A694B" w:rsidRDefault="00030678" w:rsidP="006763C2">
            <w:pPr>
              <w:jc w:val="center"/>
              <w:rPr>
                <w:ins w:id="732" w:author="Angelov, Ivelin" w:date="2017-07-05T13:17:00Z"/>
                <w:noProof/>
              </w:rPr>
            </w:pPr>
            <w:ins w:id="733" w:author="Angelov, Ivelin" w:date="2017-07-05T13:17:00Z">
              <w:r>
                <w:rPr>
                  <w:noProof/>
                </w:rPr>
                <w:lastRenderedPageBreak/>
                <w:drawing>
                  <wp:inline distT="0" distB="0" distL="0" distR="0" wp14:anchorId="2BCA8A39" wp14:editId="14256EF2">
                    <wp:extent cx="1212789" cy="910013"/>
                    <wp:effectExtent l="0" t="0" r="6985" b="4445"/>
                    <wp:docPr id="29" name="Picture 29"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Unknow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22127" cy="917020"/>
                            </a:xfrm>
                            <a:prstGeom prst="rect">
                              <a:avLst/>
                            </a:prstGeom>
                            <a:noFill/>
                            <a:ln>
                              <a:noFill/>
                            </a:ln>
                          </pic:spPr>
                        </pic:pic>
                      </a:graphicData>
                    </a:graphic>
                  </wp:inline>
                </w:drawing>
              </w:r>
            </w:ins>
          </w:p>
          <w:p w14:paraId="28159D24" w14:textId="2BA0DB69" w:rsidR="00030678" w:rsidRPr="00030678" w:rsidRDefault="00030678" w:rsidP="006763C2">
            <w:pPr>
              <w:jc w:val="center"/>
              <w:rPr>
                <w:ins w:id="734" w:author="Angelov, Ivelin" w:date="2017-07-05T13:14:00Z"/>
                <w:noProof/>
                <w:sz w:val="16"/>
                <w:szCs w:val="16"/>
                <w:rPrChange w:id="735" w:author="Angelov, Ivelin" w:date="2017-07-05T13:17:00Z">
                  <w:rPr>
                    <w:ins w:id="736" w:author="Angelov, Ivelin" w:date="2017-07-05T13:14:00Z"/>
                    <w:noProof/>
                  </w:rPr>
                </w:rPrChange>
              </w:rPr>
            </w:pPr>
            <w:ins w:id="737" w:author="Angelov, Ivelin" w:date="2017-07-05T13:17:00Z">
              <w:r w:rsidRPr="00030678">
                <w:rPr>
                  <w:noProof/>
                  <w:sz w:val="16"/>
                  <w:szCs w:val="16"/>
                  <w:rPrChange w:id="738" w:author="Angelov, Ivelin" w:date="2017-07-05T13:17:00Z">
                    <w:rPr>
                      <w:noProof/>
                    </w:rPr>
                  </w:rPrChange>
                </w:rPr>
                <w:lastRenderedPageBreak/>
                <w:t>WoodDeckSF</w:t>
              </w:r>
            </w:ins>
          </w:p>
        </w:tc>
      </w:tr>
      <w:tr w:rsidR="000027ED" w14:paraId="2819739D" w14:textId="77777777" w:rsidTr="008A3977">
        <w:trPr>
          <w:ins w:id="739" w:author="Angelov, Ivelin" w:date="2017-07-05T13:17:00Z"/>
        </w:trPr>
        <w:tc>
          <w:tcPr>
            <w:tcW w:w="2337" w:type="dxa"/>
          </w:tcPr>
          <w:p w14:paraId="7136BFA1" w14:textId="0A1C72CF" w:rsidR="00F149E8" w:rsidRDefault="00AF4FE6" w:rsidP="00C8571B">
            <w:pPr>
              <w:jc w:val="center"/>
              <w:rPr>
                <w:ins w:id="740" w:author="Angelov, Ivelin" w:date="2017-07-05T13:18:00Z"/>
                <w:noProof/>
              </w:rPr>
            </w:pPr>
            <w:ins w:id="741" w:author="Angelov, Ivelin" w:date="2017-07-05T13:18:00Z">
              <w:r>
                <w:rPr>
                  <w:noProof/>
                </w:rPr>
                <w:lastRenderedPageBreak/>
                <w:drawing>
                  <wp:inline distT="0" distB="0" distL="0" distR="0" wp14:anchorId="27EC9DF8" wp14:editId="006D3736">
                    <wp:extent cx="1152780" cy="864985"/>
                    <wp:effectExtent l="0" t="0" r="0" b="0"/>
                    <wp:docPr id="30" name="Picture 30" descr="../../Desktop/Unkn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Unknown-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65261" cy="874350"/>
                            </a:xfrm>
                            <a:prstGeom prst="rect">
                              <a:avLst/>
                            </a:prstGeom>
                            <a:noFill/>
                            <a:ln>
                              <a:noFill/>
                            </a:ln>
                          </pic:spPr>
                        </pic:pic>
                      </a:graphicData>
                    </a:graphic>
                  </wp:inline>
                </w:drawing>
              </w:r>
            </w:ins>
          </w:p>
          <w:p w14:paraId="24FBAC75" w14:textId="672B4C47" w:rsidR="00AF4FE6" w:rsidRPr="00AF4FE6" w:rsidRDefault="00AF4FE6" w:rsidP="00C8571B">
            <w:pPr>
              <w:jc w:val="center"/>
              <w:rPr>
                <w:ins w:id="742" w:author="Angelov, Ivelin" w:date="2017-07-05T13:17:00Z"/>
                <w:noProof/>
                <w:sz w:val="16"/>
                <w:szCs w:val="16"/>
                <w:rPrChange w:id="743" w:author="Angelov, Ivelin" w:date="2017-07-05T13:18:00Z">
                  <w:rPr>
                    <w:ins w:id="744" w:author="Angelov, Ivelin" w:date="2017-07-05T13:17:00Z"/>
                    <w:noProof/>
                  </w:rPr>
                </w:rPrChange>
              </w:rPr>
            </w:pPr>
            <w:ins w:id="745" w:author="Angelov, Ivelin" w:date="2017-07-05T13:18:00Z">
              <w:r w:rsidRPr="00AF4FE6">
                <w:rPr>
                  <w:noProof/>
                  <w:sz w:val="16"/>
                  <w:szCs w:val="16"/>
                  <w:rPrChange w:id="746" w:author="Angelov, Ivelin" w:date="2017-07-05T13:18:00Z">
                    <w:rPr>
                      <w:noProof/>
                    </w:rPr>
                  </w:rPrChange>
                </w:rPr>
                <w:t>OpenPorchSF</w:t>
              </w:r>
              <w:r>
                <w:rPr>
                  <w:noProof/>
                  <w:sz w:val="16"/>
                  <w:szCs w:val="16"/>
                </w:rPr>
                <w:t xml:space="preserve"> (not linear)</w:t>
              </w:r>
            </w:ins>
          </w:p>
        </w:tc>
        <w:tc>
          <w:tcPr>
            <w:tcW w:w="2337" w:type="dxa"/>
          </w:tcPr>
          <w:p w14:paraId="46252DDE" w14:textId="77777777" w:rsidR="00F149E8" w:rsidRDefault="00371487" w:rsidP="00997FF8">
            <w:pPr>
              <w:jc w:val="center"/>
              <w:rPr>
                <w:ins w:id="747" w:author="Angelov, Ivelin" w:date="2017-07-05T13:19:00Z"/>
                <w:noProof/>
              </w:rPr>
            </w:pPr>
            <w:ins w:id="748" w:author="Angelov, Ivelin" w:date="2017-07-05T13:19:00Z">
              <w:r>
                <w:rPr>
                  <w:noProof/>
                </w:rPr>
                <w:drawing>
                  <wp:inline distT="0" distB="0" distL="0" distR="0" wp14:anchorId="16E0CE4A" wp14:editId="2F6B6597">
                    <wp:extent cx="1212788" cy="910013"/>
                    <wp:effectExtent l="0" t="0" r="6985" b="4445"/>
                    <wp:docPr id="31" name="Picture 31"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Unknow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0520" cy="938325"/>
                            </a:xfrm>
                            <a:prstGeom prst="rect">
                              <a:avLst/>
                            </a:prstGeom>
                            <a:noFill/>
                            <a:ln>
                              <a:noFill/>
                            </a:ln>
                          </pic:spPr>
                        </pic:pic>
                      </a:graphicData>
                    </a:graphic>
                  </wp:inline>
                </w:drawing>
              </w:r>
            </w:ins>
          </w:p>
          <w:p w14:paraId="6613BAFA" w14:textId="60D201DF" w:rsidR="00371487" w:rsidRPr="00371487" w:rsidRDefault="00371487" w:rsidP="00997FF8">
            <w:pPr>
              <w:jc w:val="center"/>
              <w:rPr>
                <w:ins w:id="749" w:author="Angelov, Ivelin" w:date="2017-07-05T13:17:00Z"/>
                <w:noProof/>
                <w:sz w:val="16"/>
                <w:szCs w:val="16"/>
                <w:rPrChange w:id="750" w:author="Angelov, Ivelin" w:date="2017-07-05T13:19:00Z">
                  <w:rPr>
                    <w:ins w:id="751" w:author="Angelov, Ivelin" w:date="2017-07-05T13:17:00Z"/>
                    <w:noProof/>
                  </w:rPr>
                </w:rPrChange>
              </w:rPr>
            </w:pPr>
            <w:ins w:id="752" w:author="Angelov, Ivelin" w:date="2017-07-05T13:19:00Z">
              <w:r w:rsidRPr="00371487">
                <w:rPr>
                  <w:noProof/>
                  <w:sz w:val="16"/>
                  <w:szCs w:val="16"/>
                </w:rPr>
                <w:t>EnclosedPorch</w:t>
              </w:r>
              <w:r>
                <w:rPr>
                  <w:noProof/>
                  <w:sz w:val="16"/>
                  <w:szCs w:val="16"/>
                </w:rPr>
                <w:t xml:space="preserve"> (</w:t>
              </w:r>
            </w:ins>
            <w:ins w:id="753" w:author="Angelov, Ivelin" w:date="2017-07-05T13:20:00Z">
              <w:r>
                <w:rPr>
                  <w:noProof/>
                  <w:sz w:val="16"/>
                  <w:szCs w:val="16"/>
                </w:rPr>
                <w:t>not linear</w:t>
              </w:r>
            </w:ins>
            <w:ins w:id="754" w:author="Angelov, Ivelin" w:date="2017-07-05T13:19:00Z">
              <w:r>
                <w:rPr>
                  <w:noProof/>
                  <w:sz w:val="16"/>
                  <w:szCs w:val="16"/>
                </w:rPr>
                <w:t>)</w:t>
              </w:r>
            </w:ins>
          </w:p>
        </w:tc>
        <w:tc>
          <w:tcPr>
            <w:tcW w:w="2338" w:type="dxa"/>
          </w:tcPr>
          <w:p w14:paraId="7E4CCB96" w14:textId="77777777" w:rsidR="00F149E8" w:rsidRDefault="008A3977" w:rsidP="00B06CF4">
            <w:pPr>
              <w:jc w:val="center"/>
              <w:rPr>
                <w:ins w:id="755" w:author="Angelov, Ivelin" w:date="2017-07-05T13:20:00Z"/>
                <w:noProof/>
              </w:rPr>
            </w:pPr>
            <w:ins w:id="756" w:author="Angelov, Ivelin" w:date="2017-07-05T13:20:00Z">
              <w:r>
                <w:rPr>
                  <w:noProof/>
                </w:rPr>
                <w:drawing>
                  <wp:inline distT="0" distB="0" distL="0" distR="0" wp14:anchorId="17AC0914" wp14:editId="767B9695">
                    <wp:extent cx="1235999" cy="927429"/>
                    <wp:effectExtent l="0" t="0" r="8890" b="12700"/>
                    <wp:docPr id="32" name="Picture 32"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Unknow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76136" cy="957546"/>
                            </a:xfrm>
                            <a:prstGeom prst="rect">
                              <a:avLst/>
                            </a:prstGeom>
                            <a:noFill/>
                            <a:ln>
                              <a:noFill/>
                            </a:ln>
                          </pic:spPr>
                        </pic:pic>
                      </a:graphicData>
                    </a:graphic>
                  </wp:inline>
                </w:drawing>
              </w:r>
            </w:ins>
          </w:p>
          <w:p w14:paraId="1DF8E4AF" w14:textId="00E44B41" w:rsidR="008A3977" w:rsidRPr="008A3977" w:rsidRDefault="008A3977" w:rsidP="00B06CF4">
            <w:pPr>
              <w:jc w:val="center"/>
              <w:rPr>
                <w:ins w:id="757" w:author="Angelov, Ivelin" w:date="2017-07-05T13:17:00Z"/>
                <w:noProof/>
                <w:sz w:val="16"/>
                <w:szCs w:val="16"/>
                <w:rPrChange w:id="758" w:author="Angelov, Ivelin" w:date="2017-07-05T13:21:00Z">
                  <w:rPr>
                    <w:ins w:id="759" w:author="Angelov, Ivelin" w:date="2017-07-05T13:17:00Z"/>
                    <w:noProof/>
                  </w:rPr>
                </w:rPrChange>
              </w:rPr>
            </w:pPr>
            <w:ins w:id="760" w:author="Angelov, Ivelin" w:date="2017-07-05T13:20:00Z">
              <w:r w:rsidRPr="008A3977">
                <w:rPr>
                  <w:noProof/>
                  <w:sz w:val="16"/>
                  <w:szCs w:val="16"/>
                  <w:rPrChange w:id="761" w:author="Angelov, Ivelin" w:date="2017-07-05T13:21:00Z">
                    <w:rPr>
                      <w:noProof/>
                    </w:rPr>
                  </w:rPrChange>
                </w:rPr>
                <w:t>_3SsnPorch (</w:t>
              </w:r>
            </w:ins>
            <w:ins w:id="762" w:author="Angelov, Ivelin" w:date="2017-07-05T13:21:00Z">
              <w:r w:rsidRPr="008A3977">
                <w:rPr>
                  <w:noProof/>
                  <w:sz w:val="16"/>
                  <w:szCs w:val="16"/>
                  <w:rPrChange w:id="763" w:author="Angelov, Ivelin" w:date="2017-07-05T13:21:00Z">
                    <w:rPr>
                      <w:noProof/>
                    </w:rPr>
                  </w:rPrChange>
                </w:rPr>
                <w:t>not linear</w:t>
              </w:r>
            </w:ins>
            <w:ins w:id="764" w:author="Angelov, Ivelin" w:date="2017-07-05T13:20:00Z">
              <w:r w:rsidRPr="008A3977">
                <w:rPr>
                  <w:noProof/>
                  <w:sz w:val="16"/>
                  <w:szCs w:val="16"/>
                  <w:rPrChange w:id="765" w:author="Angelov, Ivelin" w:date="2017-07-05T13:21:00Z">
                    <w:rPr>
                      <w:noProof/>
                    </w:rPr>
                  </w:rPrChange>
                </w:rPr>
                <w:t>)</w:t>
              </w:r>
            </w:ins>
          </w:p>
        </w:tc>
        <w:tc>
          <w:tcPr>
            <w:tcW w:w="2338" w:type="dxa"/>
          </w:tcPr>
          <w:p w14:paraId="606547FE" w14:textId="77777777" w:rsidR="00F149E8" w:rsidRDefault="002837B1" w:rsidP="006763C2">
            <w:pPr>
              <w:jc w:val="center"/>
              <w:rPr>
                <w:ins w:id="766" w:author="Angelov, Ivelin" w:date="2017-07-05T13:21:00Z"/>
                <w:noProof/>
              </w:rPr>
            </w:pPr>
            <w:ins w:id="767" w:author="Angelov, Ivelin" w:date="2017-07-05T13:21:00Z">
              <w:r>
                <w:rPr>
                  <w:noProof/>
                </w:rPr>
                <w:drawing>
                  <wp:inline distT="0" distB="0" distL="0" distR="0" wp14:anchorId="058ED5C1" wp14:editId="422EBDDA">
                    <wp:extent cx="1152779" cy="864985"/>
                    <wp:effectExtent l="0" t="0" r="0" b="0"/>
                    <wp:docPr id="33" name="Picture 33"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Unknow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75897" cy="882332"/>
                            </a:xfrm>
                            <a:prstGeom prst="rect">
                              <a:avLst/>
                            </a:prstGeom>
                            <a:noFill/>
                            <a:ln>
                              <a:noFill/>
                            </a:ln>
                          </pic:spPr>
                        </pic:pic>
                      </a:graphicData>
                    </a:graphic>
                  </wp:inline>
                </w:drawing>
              </w:r>
            </w:ins>
          </w:p>
          <w:p w14:paraId="7069DB92" w14:textId="7ECE5D4F" w:rsidR="002837B1" w:rsidRPr="00D61950" w:rsidRDefault="00D61950" w:rsidP="006763C2">
            <w:pPr>
              <w:jc w:val="center"/>
              <w:rPr>
                <w:ins w:id="768" w:author="Angelov, Ivelin" w:date="2017-07-05T13:17:00Z"/>
                <w:noProof/>
                <w:sz w:val="16"/>
                <w:szCs w:val="16"/>
                <w:rPrChange w:id="769" w:author="Angelov, Ivelin" w:date="2017-07-05T13:22:00Z">
                  <w:rPr>
                    <w:ins w:id="770" w:author="Angelov, Ivelin" w:date="2017-07-05T13:17:00Z"/>
                    <w:noProof/>
                  </w:rPr>
                </w:rPrChange>
              </w:rPr>
            </w:pPr>
            <w:ins w:id="771" w:author="Angelov, Ivelin" w:date="2017-07-05T13:21:00Z">
              <w:r w:rsidRPr="00D61950">
                <w:rPr>
                  <w:noProof/>
                  <w:sz w:val="16"/>
                  <w:szCs w:val="16"/>
                  <w:rPrChange w:id="772" w:author="Angelov, Ivelin" w:date="2017-07-05T13:22:00Z">
                    <w:rPr>
                      <w:noProof/>
                    </w:rPr>
                  </w:rPrChange>
                </w:rPr>
                <w:t>ScreenPorch</w:t>
              </w:r>
            </w:ins>
            <w:ins w:id="773" w:author="Angelov, Ivelin" w:date="2017-07-05T13:22:00Z">
              <w:r>
                <w:rPr>
                  <w:noProof/>
                  <w:sz w:val="16"/>
                  <w:szCs w:val="16"/>
                </w:rPr>
                <w:t xml:space="preserve"> (not linear)</w:t>
              </w:r>
            </w:ins>
          </w:p>
        </w:tc>
      </w:tr>
      <w:tr w:rsidR="000027ED" w14:paraId="1FC76567" w14:textId="77777777" w:rsidTr="008A3977">
        <w:trPr>
          <w:ins w:id="774" w:author="Angelov, Ivelin" w:date="2017-07-05T13:22:00Z"/>
        </w:trPr>
        <w:tc>
          <w:tcPr>
            <w:tcW w:w="2337" w:type="dxa"/>
          </w:tcPr>
          <w:p w14:paraId="412B7809" w14:textId="77777777" w:rsidR="005F6CCF" w:rsidRDefault="00CE35A4" w:rsidP="00C8571B">
            <w:pPr>
              <w:jc w:val="center"/>
              <w:rPr>
                <w:ins w:id="775" w:author="Angelov, Ivelin" w:date="2017-07-05T13:22:00Z"/>
                <w:noProof/>
              </w:rPr>
            </w:pPr>
            <w:ins w:id="776" w:author="Angelov, Ivelin" w:date="2017-07-05T13:22:00Z">
              <w:r>
                <w:rPr>
                  <w:noProof/>
                </w:rPr>
                <w:drawing>
                  <wp:inline distT="0" distB="0" distL="0" distR="0" wp14:anchorId="1BDC31C8" wp14:editId="0D6D9CF7">
                    <wp:extent cx="1517447" cy="1138613"/>
                    <wp:effectExtent l="0" t="0" r="6985" b="4445"/>
                    <wp:docPr id="34" name="Picture 34"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Unknow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39547" cy="1155196"/>
                            </a:xfrm>
                            <a:prstGeom prst="rect">
                              <a:avLst/>
                            </a:prstGeom>
                            <a:noFill/>
                            <a:ln>
                              <a:noFill/>
                            </a:ln>
                          </pic:spPr>
                        </pic:pic>
                      </a:graphicData>
                    </a:graphic>
                  </wp:inline>
                </w:drawing>
              </w:r>
            </w:ins>
          </w:p>
          <w:p w14:paraId="6EEA912B" w14:textId="30A27461" w:rsidR="00CE35A4" w:rsidRPr="00CE35A4" w:rsidRDefault="00CE35A4" w:rsidP="00C8571B">
            <w:pPr>
              <w:jc w:val="center"/>
              <w:rPr>
                <w:ins w:id="777" w:author="Angelov, Ivelin" w:date="2017-07-05T13:22:00Z"/>
                <w:noProof/>
                <w:sz w:val="16"/>
                <w:szCs w:val="16"/>
                <w:rPrChange w:id="778" w:author="Angelov, Ivelin" w:date="2017-07-05T13:22:00Z">
                  <w:rPr>
                    <w:ins w:id="779" w:author="Angelov, Ivelin" w:date="2017-07-05T13:22:00Z"/>
                    <w:noProof/>
                  </w:rPr>
                </w:rPrChange>
              </w:rPr>
            </w:pPr>
            <w:ins w:id="780" w:author="Angelov, Ivelin" w:date="2017-07-05T13:22:00Z">
              <w:r w:rsidRPr="00CE35A4">
                <w:rPr>
                  <w:noProof/>
                  <w:sz w:val="16"/>
                  <w:szCs w:val="16"/>
                  <w:rPrChange w:id="781" w:author="Angelov, Ivelin" w:date="2017-07-05T13:22:00Z">
                    <w:rPr>
                      <w:noProof/>
                    </w:rPr>
                  </w:rPrChange>
                </w:rPr>
                <w:t>PoolArea</w:t>
              </w:r>
              <w:r>
                <w:rPr>
                  <w:noProof/>
                  <w:sz w:val="16"/>
                  <w:szCs w:val="16"/>
                </w:rPr>
                <w:t xml:space="preserve"> (not linear)</w:t>
              </w:r>
            </w:ins>
          </w:p>
        </w:tc>
        <w:tc>
          <w:tcPr>
            <w:tcW w:w="2337" w:type="dxa"/>
          </w:tcPr>
          <w:p w14:paraId="73645519" w14:textId="6011DDAB" w:rsidR="005F6CCF" w:rsidRDefault="00BE120A" w:rsidP="00997FF8">
            <w:pPr>
              <w:jc w:val="center"/>
              <w:rPr>
                <w:ins w:id="782" w:author="Angelov, Ivelin" w:date="2017-07-05T13:23:00Z"/>
                <w:noProof/>
              </w:rPr>
            </w:pPr>
            <w:ins w:id="783" w:author="Angelov, Ivelin" w:date="2017-07-05T13:23:00Z">
              <w:r>
                <w:rPr>
                  <w:noProof/>
                </w:rPr>
                <w:drawing>
                  <wp:inline distT="0" distB="0" distL="0" distR="0" wp14:anchorId="2871E25C" wp14:editId="3405A9DB">
                    <wp:extent cx="1517447" cy="1138613"/>
                    <wp:effectExtent l="0" t="0" r="6985" b="4445"/>
                    <wp:docPr id="35" name="Picture 35"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Unknow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45181" cy="1159423"/>
                            </a:xfrm>
                            <a:prstGeom prst="rect">
                              <a:avLst/>
                            </a:prstGeom>
                            <a:noFill/>
                            <a:ln>
                              <a:noFill/>
                            </a:ln>
                          </pic:spPr>
                        </pic:pic>
                      </a:graphicData>
                    </a:graphic>
                  </wp:inline>
                </w:drawing>
              </w:r>
            </w:ins>
          </w:p>
          <w:p w14:paraId="37D023EB" w14:textId="2F4662C2" w:rsidR="00BE120A" w:rsidRPr="00BE120A" w:rsidRDefault="00BE120A" w:rsidP="00997FF8">
            <w:pPr>
              <w:jc w:val="center"/>
              <w:rPr>
                <w:ins w:id="784" w:author="Angelov, Ivelin" w:date="2017-07-05T13:22:00Z"/>
                <w:noProof/>
                <w:sz w:val="16"/>
                <w:szCs w:val="16"/>
                <w:rPrChange w:id="785" w:author="Angelov, Ivelin" w:date="2017-07-05T13:23:00Z">
                  <w:rPr>
                    <w:ins w:id="786" w:author="Angelov, Ivelin" w:date="2017-07-05T13:22:00Z"/>
                    <w:noProof/>
                  </w:rPr>
                </w:rPrChange>
              </w:rPr>
            </w:pPr>
            <w:ins w:id="787" w:author="Angelov, Ivelin" w:date="2017-07-05T13:23:00Z">
              <w:r w:rsidRPr="00BE120A">
                <w:rPr>
                  <w:noProof/>
                  <w:sz w:val="16"/>
                  <w:szCs w:val="16"/>
                  <w:rPrChange w:id="788" w:author="Angelov, Ivelin" w:date="2017-07-05T13:23:00Z">
                    <w:rPr>
                      <w:noProof/>
                    </w:rPr>
                  </w:rPrChange>
                </w:rPr>
                <w:t>MiscVal</w:t>
              </w:r>
              <w:r>
                <w:rPr>
                  <w:noProof/>
                  <w:sz w:val="16"/>
                  <w:szCs w:val="16"/>
                </w:rPr>
                <w:t xml:space="preserve"> (not linear)</w:t>
              </w:r>
            </w:ins>
          </w:p>
        </w:tc>
        <w:tc>
          <w:tcPr>
            <w:tcW w:w="2338" w:type="dxa"/>
          </w:tcPr>
          <w:p w14:paraId="4F6645DB" w14:textId="53B966E5" w:rsidR="005F6CCF" w:rsidRDefault="00E42FD6" w:rsidP="00B06CF4">
            <w:pPr>
              <w:jc w:val="center"/>
              <w:rPr>
                <w:ins w:id="789" w:author="Angelov, Ivelin" w:date="2017-07-05T13:24:00Z"/>
                <w:noProof/>
              </w:rPr>
            </w:pPr>
            <w:ins w:id="790" w:author="Angelov, Ivelin" w:date="2017-07-05T13:24:00Z">
              <w:r>
                <w:rPr>
                  <w:noProof/>
                </w:rPr>
                <w:drawing>
                  <wp:inline distT="0" distB="0" distL="0" distR="0" wp14:anchorId="1A0B2F83" wp14:editId="6A2BA8BA">
                    <wp:extent cx="1533871" cy="1150936"/>
                    <wp:effectExtent l="0" t="0" r="0" b="0"/>
                    <wp:docPr id="36" name="Picture 36" descr="../../Desktop/Unkn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Unknown-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66084" cy="1175107"/>
                            </a:xfrm>
                            <a:prstGeom prst="rect">
                              <a:avLst/>
                            </a:prstGeom>
                            <a:noFill/>
                            <a:ln>
                              <a:noFill/>
                            </a:ln>
                          </pic:spPr>
                        </pic:pic>
                      </a:graphicData>
                    </a:graphic>
                  </wp:inline>
                </w:drawing>
              </w:r>
            </w:ins>
          </w:p>
          <w:p w14:paraId="46FECD9B" w14:textId="4F1C24F2" w:rsidR="00E42FD6" w:rsidRPr="00E42FD6" w:rsidRDefault="00E42FD6" w:rsidP="00B06CF4">
            <w:pPr>
              <w:jc w:val="center"/>
              <w:rPr>
                <w:ins w:id="791" w:author="Angelov, Ivelin" w:date="2017-07-05T13:22:00Z"/>
                <w:noProof/>
                <w:sz w:val="16"/>
                <w:szCs w:val="16"/>
                <w:rPrChange w:id="792" w:author="Angelov, Ivelin" w:date="2017-07-05T13:24:00Z">
                  <w:rPr>
                    <w:ins w:id="793" w:author="Angelov, Ivelin" w:date="2017-07-05T13:22:00Z"/>
                    <w:noProof/>
                  </w:rPr>
                </w:rPrChange>
              </w:rPr>
            </w:pPr>
            <w:ins w:id="794" w:author="Angelov, Ivelin" w:date="2017-07-05T13:24:00Z">
              <w:r w:rsidRPr="00E42FD6">
                <w:rPr>
                  <w:noProof/>
                  <w:sz w:val="16"/>
                  <w:szCs w:val="16"/>
                  <w:rPrChange w:id="795" w:author="Angelov, Ivelin" w:date="2017-07-05T13:24:00Z">
                    <w:rPr>
                      <w:noProof/>
                    </w:rPr>
                  </w:rPrChange>
                </w:rPr>
                <w:t>MoSold</w:t>
              </w:r>
              <w:r>
                <w:rPr>
                  <w:noProof/>
                  <w:sz w:val="16"/>
                  <w:szCs w:val="16"/>
                </w:rPr>
                <w:t xml:space="preserve"> (not linear)</w:t>
              </w:r>
            </w:ins>
          </w:p>
        </w:tc>
        <w:tc>
          <w:tcPr>
            <w:tcW w:w="2338" w:type="dxa"/>
          </w:tcPr>
          <w:p w14:paraId="604B5A05" w14:textId="1ED87BB4" w:rsidR="005F6CCF" w:rsidRDefault="000027ED" w:rsidP="006763C2">
            <w:pPr>
              <w:jc w:val="center"/>
              <w:rPr>
                <w:ins w:id="796" w:author="Angelov, Ivelin" w:date="2017-07-05T13:25:00Z"/>
                <w:noProof/>
              </w:rPr>
            </w:pPr>
            <w:ins w:id="797" w:author="Angelov, Ivelin" w:date="2017-07-05T13:25:00Z">
              <w:r>
                <w:rPr>
                  <w:noProof/>
                </w:rPr>
                <w:drawing>
                  <wp:inline distT="0" distB="0" distL="0" distR="0" wp14:anchorId="720E58CB" wp14:editId="2B714AA0">
                    <wp:extent cx="1517447" cy="1138613"/>
                    <wp:effectExtent l="0" t="0" r="6985" b="4445"/>
                    <wp:docPr id="37" name="Picture 37"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Unknow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5452" cy="1159626"/>
                            </a:xfrm>
                            <a:prstGeom prst="rect">
                              <a:avLst/>
                            </a:prstGeom>
                            <a:noFill/>
                            <a:ln>
                              <a:noFill/>
                            </a:ln>
                          </pic:spPr>
                        </pic:pic>
                      </a:graphicData>
                    </a:graphic>
                  </wp:inline>
                </w:drawing>
              </w:r>
            </w:ins>
          </w:p>
          <w:p w14:paraId="382287FA" w14:textId="139D28BE" w:rsidR="000027ED" w:rsidRPr="000027ED" w:rsidRDefault="000027ED" w:rsidP="006763C2">
            <w:pPr>
              <w:jc w:val="center"/>
              <w:rPr>
                <w:ins w:id="798" w:author="Angelov, Ivelin" w:date="2017-07-05T13:22:00Z"/>
                <w:noProof/>
                <w:sz w:val="16"/>
                <w:szCs w:val="16"/>
                <w:rPrChange w:id="799" w:author="Angelov, Ivelin" w:date="2017-07-05T13:25:00Z">
                  <w:rPr>
                    <w:ins w:id="800" w:author="Angelov, Ivelin" w:date="2017-07-05T13:22:00Z"/>
                    <w:noProof/>
                  </w:rPr>
                </w:rPrChange>
              </w:rPr>
            </w:pPr>
            <w:ins w:id="801" w:author="Angelov, Ivelin" w:date="2017-07-05T13:25:00Z">
              <w:r w:rsidRPr="000027ED">
                <w:rPr>
                  <w:noProof/>
                  <w:sz w:val="16"/>
                  <w:szCs w:val="16"/>
                  <w:rPrChange w:id="802" w:author="Angelov, Ivelin" w:date="2017-07-05T13:25:00Z">
                    <w:rPr>
                      <w:noProof/>
                    </w:rPr>
                  </w:rPrChange>
                </w:rPr>
                <w:t>YrSold</w:t>
              </w:r>
              <w:r>
                <w:rPr>
                  <w:noProof/>
                  <w:sz w:val="16"/>
                  <w:szCs w:val="16"/>
                </w:rPr>
                <w:t xml:space="preserve"> (not linear)</w:t>
              </w:r>
            </w:ins>
          </w:p>
        </w:tc>
      </w:tr>
    </w:tbl>
    <w:p w14:paraId="2E0CD853" w14:textId="77777777" w:rsidR="00295F80" w:rsidRDefault="00295F80" w:rsidP="002575D6"/>
    <w:p w14:paraId="56FF8842" w14:textId="26AE0C7F" w:rsidR="00375802" w:rsidRDefault="00E14280">
      <w:pPr>
        <w:pStyle w:val="ListParagraph"/>
        <w:numPr>
          <w:ilvl w:val="0"/>
          <w:numId w:val="10"/>
        </w:numPr>
        <w:rPr>
          <w:ins w:id="803" w:author="Angelov, Ivelin" w:date="2017-07-05T13:42:00Z"/>
        </w:rPr>
        <w:pPrChange w:id="804" w:author="Angelov, Ivelin" w:date="2017-07-05T13:32:00Z">
          <w:pPr/>
        </w:pPrChange>
      </w:pPr>
      <w:ins w:id="805" w:author="Angelov, Ivelin" w:date="2017-07-05T13:33:00Z">
        <w:r w:rsidRPr="00E14280">
          <w:t>Multivariate Normality</w:t>
        </w:r>
        <w:r>
          <w:t xml:space="preserve">. </w:t>
        </w:r>
        <w:r w:rsidRPr="00E14280">
          <w:t>Multiple regression assumes that the variables are normally distributed.</w:t>
        </w:r>
      </w:ins>
      <w:ins w:id="806" w:author="Angelov, Ivelin" w:date="2017-07-05T13:54:00Z">
        <w:r w:rsidR="00A56A2B">
          <w:t xml:space="preserve"> </w:t>
        </w:r>
      </w:ins>
      <w:ins w:id="807" w:author="Angelov, Ivelin" w:date="2017-07-05T13:34:00Z">
        <w:r>
          <w:t xml:space="preserve">However, </w:t>
        </w:r>
      </w:ins>
      <w:ins w:id="808" w:author="Angelov, Ivelin" w:date="2017-07-05T13:35:00Z">
        <w:r w:rsidR="00027BD0">
          <w:t>because</w:t>
        </w:r>
      </w:ins>
      <w:ins w:id="809" w:author="Angelov, Ivelin" w:date="2017-07-05T13:54:00Z">
        <w:r w:rsidR="00A56A2B">
          <w:t xml:space="preserve"> all models exclude outliers with </w:t>
        </w:r>
      </w:ins>
      <w:ins w:id="810" w:author="Angelov, Ivelin" w:date="2017-07-05T13:55:00Z">
        <w:r w:rsidR="00A56A2B">
          <w:t xml:space="preserve">cooks’d larger than </w:t>
        </w:r>
      </w:ins>
      <w:ins w:id="811" w:author="Angelov, Ivelin" w:date="2017-07-05T13:56:00Z">
        <w:r w:rsidR="00A56A2B">
          <w:t>4/1460 and because</w:t>
        </w:r>
      </w:ins>
      <w:ins w:id="812" w:author="Angelov, Ivelin" w:date="2017-07-05T13:35:00Z">
        <w:r w:rsidR="00027BD0">
          <w:t xml:space="preserve"> of the large number of </w:t>
        </w:r>
      </w:ins>
      <w:ins w:id="813" w:author="Angelov, Ivelin" w:date="2017-07-05T13:36:00Z">
        <w:r w:rsidR="00027BD0">
          <w:t>training</w:t>
        </w:r>
      </w:ins>
      <w:ins w:id="814" w:author="Angelov, Ivelin" w:date="2017-07-05T13:35:00Z">
        <w:r w:rsidR="00027BD0">
          <w:t xml:space="preserve"> samples (</w:t>
        </w:r>
        <w:r w:rsidR="00027BD0" w:rsidRPr="00027BD0">
          <w:t>1460</w:t>
        </w:r>
      </w:ins>
      <w:ins w:id="815" w:author="Angelov, Ivelin" w:date="2017-07-05T13:36:00Z">
        <w:r w:rsidR="00027BD0">
          <w:t xml:space="preserve">) we can assume that </w:t>
        </w:r>
      </w:ins>
      <w:ins w:id="816" w:author="Angelov, Ivelin" w:date="2017-07-05T13:41:00Z">
        <w:r w:rsidR="00E343C4">
          <w:t>the central limit theorem will be in affect and this assumption is validated.</w:t>
        </w:r>
      </w:ins>
    </w:p>
    <w:p w14:paraId="4524AB1E" w14:textId="1DE23E04" w:rsidR="000A1FA9" w:rsidRDefault="002B7BCE">
      <w:pPr>
        <w:pStyle w:val="ListParagraph"/>
        <w:numPr>
          <w:ilvl w:val="0"/>
          <w:numId w:val="10"/>
        </w:numPr>
        <w:rPr>
          <w:ins w:id="817" w:author="Angelov, Ivelin" w:date="2017-07-05T13:48:00Z"/>
        </w:rPr>
        <w:pPrChange w:id="818" w:author="Angelov, Ivelin" w:date="2017-07-05T13:46:00Z">
          <w:pPr/>
        </w:pPrChange>
      </w:pPr>
      <w:ins w:id="819" w:author="Angelov, Ivelin" w:date="2017-07-05T13:46:00Z">
        <w:r w:rsidRPr="002B7BCE">
          <w:t>No Multicollinearity</w:t>
        </w:r>
        <w:r w:rsidR="003908A8">
          <w:t xml:space="preserve">. </w:t>
        </w:r>
        <w:r w:rsidRPr="002B7BCE">
          <w:t>This assumption assumes that the independent variables are not highly correlated with each other.  This assumption is tested by the Variance Inflation Factor (VIF) statistic.</w:t>
        </w:r>
      </w:ins>
      <w:ins w:id="820" w:author="Angelov, Ivelin" w:date="2017-07-05T13:47:00Z">
        <w:r w:rsidR="003908A8">
          <w:t xml:space="preserve"> </w:t>
        </w:r>
        <w:r w:rsidR="003908A8" w:rsidRPr="003908A8">
          <w:t>VIF &gt; 10</w:t>
        </w:r>
      </w:ins>
      <w:ins w:id="821" w:author="Angelov, Ivelin" w:date="2017-07-05T13:48:00Z">
        <w:r w:rsidR="00F52203">
          <w:t xml:space="preserve"> </w:t>
        </w:r>
        <w:r w:rsidR="00D150DC">
          <w:t>indicates</w:t>
        </w:r>
      </w:ins>
      <w:ins w:id="822" w:author="Angelov, Ivelin" w:date="2017-07-05T13:47:00Z">
        <w:r w:rsidR="005C5538">
          <w:t xml:space="preserve"> multicollinearity.</w:t>
        </w:r>
      </w:ins>
    </w:p>
    <w:p w14:paraId="7B4B6649" w14:textId="77777777" w:rsidR="006C1349" w:rsidRDefault="006C1349">
      <w:pPr>
        <w:pStyle w:val="ListParagraph"/>
        <w:rPr>
          <w:ins w:id="823" w:author="Angelov, Ivelin" w:date="2017-07-05T13:32:00Z"/>
        </w:rPr>
        <w:pPrChange w:id="824" w:author="Angelov, Ivelin" w:date="2017-07-05T13:56:00Z">
          <w:pPr/>
        </w:pPrChange>
      </w:pPr>
    </w:p>
    <w:p w14:paraId="0E1FD976" w14:textId="77777777" w:rsidR="004D79B9" w:rsidRDefault="004D79B9" w:rsidP="00375802"/>
    <w:p w14:paraId="241B2D4F" w14:textId="77777777" w:rsidR="00375802" w:rsidRDefault="00375802" w:rsidP="00375802">
      <w:pPr>
        <w:pStyle w:val="Heading2"/>
      </w:pPr>
      <w:r>
        <w:t>Model Selection</w:t>
      </w:r>
    </w:p>
    <w:p w14:paraId="41A607AA" w14:textId="77777777" w:rsidR="00375802" w:rsidRDefault="00375802" w:rsidP="00375802"/>
    <w:p w14:paraId="1980E80A" w14:textId="2C499D4A" w:rsidR="00375802" w:rsidRDefault="00375802" w:rsidP="00375802">
      <w:pPr>
        <w:pStyle w:val="Heading3"/>
        <w:ind w:firstLine="720"/>
      </w:pPr>
      <w:commentRangeStart w:id="825"/>
      <w:commentRangeStart w:id="826"/>
      <w:r>
        <w:t>Type of Selection</w:t>
      </w:r>
      <w:r w:rsidR="00B35E23">
        <w:t>/Checking Assumptions</w:t>
      </w:r>
      <w:commentRangeEnd w:id="825"/>
      <w:r w:rsidR="00C0607E">
        <w:rPr>
          <w:rStyle w:val="CommentReference"/>
          <w:rFonts w:ascii="Times New Roman" w:eastAsiaTheme="minorHAnsi" w:hAnsi="Times New Roman" w:cs="Times New Roman"/>
          <w:color w:val="auto"/>
        </w:rPr>
        <w:commentReference w:id="825"/>
      </w:r>
      <w:commentRangeEnd w:id="826"/>
      <w:r w:rsidR="006F04A7">
        <w:rPr>
          <w:rStyle w:val="CommentReference"/>
          <w:rFonts w:ascii="Times New Roman" w:eastAsiaTheme="minorHAnsi" w:hAnsi="Times New Roman" w:cs="Times New Roman"/>
          <w:color w:val="auto"/>
        </w:rPr>
        <w:commentReference w:id="826"/>
      </w:r>
    </w:p>
    <w:p w14:paraId="015294F7" w14:textId="28980387" w:rsidR="00375802" w:rsidRDefault="00375802" w:rsidP="00375802">
      <w:pPr>
        <w:pStyle w:val="ListParagraph"/>
        <w:numPr>
          <w:ilvl w:val="0"/>
          <w:numId w:val="4"/>
        </w:numPr>
      </w:pPr>
      <w:r>
        <w:t>Model one was develop as a base line for creating</w:t>
      </w:r>
      <w:r w:rsidR="000748A4">
        <w:t xml:space="preserve"> a</w:t>
      </w:r>
      <w:r>
        <w:t xml:space="preserve"> maximum predictive model. It uses the following chain of techniques</w:t>
      </w:r>
    </w:p>
    <w:p w14:paraId="5829663A" w14:textId="77777777" w:rsidR="00375802" w:rsidRDefault="00375802" w:rsidP="00375802">
      <w:pPr>
        <w:pStyle w:val="ListParagraph"/>
        <w:numPr>
          <w:ilvl w:val="0"/>
          <w:numId w:val="5"/>
        </w:numPr>
      </w:pPr>
      <w:r>
        <w:t>The train and test datasets are imported and datatypes are normalized</w:t>
      </w:r>
    </w:p>
    <w:p w14:paraId="47439623" w14:textId="78392A1D" w:rsidR="00375802" w:rsidRDefault="00375802" w:rsidP="00375802">
      <w:pPr>
        <w:pStyle w:val="ListParagraph"/>
        <w:numPr>
          <w:ilvl w:val="0"/>
          <w:numId w:val="5"/>
        </w:numPr>
      </w:pPr>
      <w:r>
        <w:t>Most of the continuous variables are transformed based on previously created distribution charts. The goal</w:t>
      </w:r>
      <w:r w:rsidR="000748A4">
        <w:t xml:space="preserve"> of</w:t>
      </w:r>
      <w:r>
        <w:t xml:space="preserve"> the transformation</w:t>
      </w:r>
      <w:r w:rsidR="000748A4">
        <w:t>s is to yield</w:t>
      </w:r>
      <w:r>
        <w:t xml:space="preserve"> roughly normal distributions.</w:t>
      </w:r>
    </w:p>
    <w:p w14:paraId="06E3A492" w14:textId="50F9EC7E" w:rsidR="00375802" w:rsidRDefault="00375802" w:rsidP="00375802">
      <w:pPr>
        <w:pStyle w:val="ListParagraph"/>
        <w:numPr>
          <w:ilvl w:val="0"/>
          <w:numId w:val="5"/>
        </w:numPr>
      </w:pPr>
      <w:r>
        <w:t>Linearity with SalePrice is checked manually with scatterplots</w:t>
      </w:r>
      <w:r w:rsidR="000748A4">
        <w:t>,</w:t>
      </w:r>
      <w:r>
        <w:t xml:space="preserve"> and few of the variables are not included in the final dataset.</w:t>
      </w:r>
    </w:p>
    <w:p w14:paraId="662D1F12" w14:textId="77777777" w:rsidR="00375802" w:rsidRDefault="00375802" w:rsidP="00375802">
      <w:pPr>
        <w:pStyle w:val="ListParagraph"/>
        <w:numPr>
          <w:ilvl w:val="0"/>
          <w:numId w:val="5"/>
        </w:numPr>
      </w:pPr>
      <w:r>
        <w:t>The dataset includes 43 categorical variables. Because of the high number, they are transformed to dummy variables automatically with PROC GLMMOD</w:t>
      </w:r>
    </w:p>
    <w:p w14:paraId="6C0DF1EB" w14:textId="67937F27" w:rsidR="00375802" w:rsidRDefault="00375802" w:rsidP="00375802">
      <w:pPr>
        <w:pStyle w:val="ListParagraph"/>
        <w:numPr>
          <w:ilvl w:val="0"/>
          <w:numId w:val="5"/>
        </w:numPr>
      </w:pPr>
      <w:r>
        <w:t xml:space="preserve">High-influential points are automatically filtered based on </w:t>
      </w:r>
      <w:r w:rsidR="000748A4">
        <w:t xml:space="preserve">a </w:t>
      </w:r>
      <w:r>
        <w:t>rule of having cook’s distance less than 4/N (N-number of training observations). Nine observations are dropped after this technique.</w:t>
      </w:r>
    </w:p>
    <w:p w14:paraId="6E06B24A" w14:textId="77777777" w:rsidR="00375802" w:rsidRDefault="00375802" w:rsidP="00375802">
      <w:pPr>
        <w:pStyle w:val="ListParagraph"/>
        <w:numPr>
          <w:ilvl w:val="0"/>
          <w:numId w:val="5"/>
        </w:numPr>
      </w:pPr>
      <w:r>
        <w:t>An automatic feature selection method PRC GLMSELECT with a STEPWISE algorithm is used for selecting the final set of features. Five-fold cross validation is used to ensure better performance on the test dataset. All continuous variables and all dummy variables (299 in total) are fed into the feature selection. Forty-three variables are selected from the feature selection.</w:t>
      </w:r>
    </w:p>
    <w:p w14:paraId="11F2ACB5" w14:textId="77777777" w:rsidR="00375802" w:rsidRDefault="00375802" w:rsidP="00375802">
      <w:pPr>
        <w:pStyle w:val="ListParagraph"/>
        <w:numPr>
          <w:ilvl w:val="0"/>
          <w:numId w:val="5"/>
        </w:numPr>
      </w:pPr>
      <w:r>
        <w:lastRenderedPageBreak/>
        <w:t>A linear regression is fitted with all the selected features and the test dataset portion of the dataset is exported to a CSV file.</w:t>
      </w:r>
    </w:p>
    <w:p w14:paraId="25D85DEB" w14:textId="77777777" w:rsidR="00375802" w:rsidRDefault="00375802" w:rsidP="00375802">
      <w:r>
        <w:tab/>
      </w:r>
    </w:p>
    <w:p w14:paraId="7897C2C1" w14:textId="77777777" w:rsidR="00375802" w:rsidRDefault="00375802" w:rsidP="00375802">
      <w:pPr>
        <w:pStyle w:val="ListParagraph"/>
        <w:numPr>
          <w:ilvl w:val="0"/>
          <w:numId w:val="4"/>
        </w:numPr>
      </w:pPr>
      <w:r>
        <w:t xml:space="preserve"> The second model was developed to test if variables with </w:t>
      </w:r>
      <w:r w:rsidRPr="00966B93">
        <w:t xml:space="preserve">polynomial </w:t>
      </w:r>
      <w:r>
        <w:t xml:space="preserve">transformation </w:t>
      </w:r>
      <w:r w:rsidRPr="00966B93">
        <w:t>of degree 2</w:t>
      </w:r>
      <w:r>
        <w:t xml:space="preserve"> will perform better. The intuition for this comes from scatter plots created to test the linearity of all continuous variables. Some of the variables seem to fit a curved line better.  The model uses the following chain of techniques</w:t>
      </w:r>
    </w:p>
    <w:p w14:paraId="711763C4" w14:textId="77777777" w:rsidR="00375802" w:rsidRDefault="00375802" w:rsidP="00375802">
      <w:pPr>
        <w:pStyle w:val="ListParagraph"/>
        <w:numPr>
          <w:ilvl w:val="0"/>
          <w:numId w:val="5"/>
        </w:numPr>
      </w:pPr>
      <w:r>
        <w:t>The train and test datasets are imported and datatypes are normalized</w:t>
      </w:r>
    </w:p>
    <w:p w14:paraId="295B4792" w14:textId="77777777" w:rsidR="00375802" w:rsidRDefault="00375802" w:rsidP="00375802">
      <w:pPr>
        <w:pStyle w:val="ListParagraph"/>
        <w:numPr>
          <w:ilvl w:val="0"/>
          <w:numId w:val="5"/>
        </w:numPr>
      </w:pPr>
      <w:r>
        <w:t>Most of the continuous variables are transformed based on previously created distribution charts. The goal the transformation is having roughly normal distributions.</w:t>
      </w:r>
    </w:p>
    <w:p w14:paraId="2DD57F23" w14:textId="77777777" w:rsidR="00375802" w:rsidRDefault="00375802" w:rsidP="00375802">
      <w:pPr>
        <w:pStyle w:val="ListParagraph"/>
        <w:numPr>
          <w:ilvl w:val="0"/>
          <w:numId w:val="5"/>
        </w:numPr>
      </w:pPr>
      <w:r>
        <w:t>Linearity with SalePrice is checked manually with scatterplots and few of the variables are not included in the final dataset.</w:t>
      </w:r>
    </w:p>
    <w:p w14:paraId="727B260C" w14:textId="116D39AC" w:rsidR="00375802" w:rsidRDefault="00375802" w:rsidP="00375802">
      <w:pPr>
        <w:pStyle w:val="ListParagraph"/>
        <w:numPr>
          <w:ilvl w:val="0"/>
          <w:numId w:val="5"/>
        </w:numPr>
      </w:pPr>
      <w:r>
        <w:t>The dataset includes 43 categorical variables. Because of the high number, they are transformed to dummy variables automatically with PROC GLMMOD</w:t>
      </w:r>
      <w:r w:rsidR="001F418A">
        <w:t>.</w:t>
      </w:r>
    </w:p>
    <w:p w14:paraId="796F8D5F" w14:textId="77777777" w:rsidR="00375802" w:rsidRDefault="00375802" w:rsidP="00375802">
      <w:pPr>
        <w:pStyle w:val="ListParagraph"/>
        <w:numPr>
          <w:ilvl w:val="0"/>
          <w:numId w:val="5"/>
        </w:numPr>
      </w:pPr>
      <w:r>
        <w:t>High-influential points are automatically filtered based on rule of having cook’s distance less than 4/N (N-number of training observations). Nine observations are dropped after this technique.</w:t>
      </w:r>
    </w:p>
    <w:p w14:paraId="478F6ED2" w14:textId="77777777" w:rsidR="00375802" w:rsidRDefault="00375802" w:rsidP="00375802">
      <w:pPr>
        <w:pStyle w:val="ListParagraph"/>
        <w:numPr>
          <w:ilvl w:val="0"/>
          <w:numId w:val="5"/>
        </w:numPr>
      </w:pPr>
      <w:r>
        <w:t>An automatic feature selection method PRC GLMSELECT with a STEPWISE algorithm is used for selecting the final set of features. Five-fold cross validation is used to ensure better performance on the test dataset. All continuous variables are raised to order of 2. The feature selection method is used to select best performing variables. 34 variables are selected out of 303.</w:t>
      </w:r>
    </w:p>
    <w:p w14:paraId="649B4B20" w14:textId="77777777" w:rsidR="00375802" w:rsidRDefault="00375802" w:rsidP="00375802">
      <w:pPr>
        <w:pStyle w:val="ListParagraph"/>
        <w:numPr>
          <w:ilvl w:val="0"/>
          <w:numId w:val="5"/>
        </w:numPr>
      </w:pPr>
      <w:r>
        <w:t>A linear regression is fitted with all the selected features and the test dataset portion of the dataset is exported to a CSV file.</w:t>
      </w:r>
    </w:p>
    <w:p w14:paraId="349DE67D" w14:textId="77777777" w:rsidR="00375802" w:rsidRDefault="00375802" w:rsidP="00375802">
      <w:pPr>
        <w:ind w:left="720"/>
      </w:pPr>
    </w:p>
    <w:p w14:paraId="28A0176A" w14:textId="77777777" w:rsidR="00375802" w:rsidRDefault="00375802" w:rsidP="00375802"/>
    <w:p w14:paraId="20AEF45C" w14:textId="1BB08EFF" w:rsidR="00375802" w:rsidRDefault="00375802" w:rsidP="00375802">
      <w:pPr>
        <w:pStyle w:val="ListParagraph"/>
        <w:numPr>
          <w:ilvl w:val="0"/>
          <w:numId w:val="4"/>
        </w:numPr>
      </w:pPr>
      <w:r>
        <w:t xml:space="preserve">After the model with </w:t>
      </w:r>
      <w:r w:rsidRPr="00966B93">
        <w:t xml:space="preserve">polynomial </w:t>
      </w:r>
      <w:r>
        <w:t xml:space="preserve">transformation </w:t>
      </w:r>
      <w:r w:rsidRPr="00966B93">
        <w:t>of degree 2</w:t>
      </w:r>
      <w:r>
        <w:t xml:space="preserve"> showed better performance, the next model was developed to test if cross features will have improvement. The intuition for this comes from logic that combinations are important</w:t>
      </w:r>
      <w:r w:rsidR="001F418A">
        <w:t>. For example,</w:t>
      </w:r>
      <w:r>
        <w:t xml:space="preserve"> a house with four bedrooms can be way more valuable if it has more than one bathroom, but bathrooms by itself don’t have such a great impact on the price. The model uses the following chain of techniques:</w:t>
      </w:r>
    </w:p>
    <w:p w14:paraId="72E11F65" w14:textId="77777777" w:rsidR="00375802" w:rsidRDefault="00375802" w:rsidP="00375802">
      <w:pPr>
        <w:pStyle w:val="ListParagraph"/>
        <w:numPr>
          <w:ilvl w:val="0"/>
          <w:numId w:val="5"/>
        </w:numPr>
      </w:pPr>
      <w:r>
        <w:t>The train and test datasets are imported and datatypes are normalized</w:t>
      </w:r>
    </w:p>
    <w:p w14:paraId="417E6BD0" w14:textId="77777777" w:rsidR="00375802" w:rsidRDefault="00375802" w:rsidP="00375802">
      <w:pPr>
        <w:pStyle w:val="ListParagraph"/>
        <w:numPr>
          <w:ilvl w:val="0"/>
          <w:numId w:val="5"/>
        </w:numPr>
      </w:pPr>
      <w:r>
        <w:t>Most of the continuous variables are transformed based on previously created distribution charts. The goal the transformation is having roughly normal distributions.</w:t>
      </w:r>
    </w:p>
    <w:p w14:paraId="29FAE9CC" w14:textId="77777777" w:rsidR="00375802" w:rsidRDefault="00375802" w:rsidP="00375802">
      <w:pPr>
        <w:pStyle w:val="ListParagraph"/>
        <w:numPr>
          <w:ilvl w:val="0"/>
          <w:numId w:val="5"/>
        </w:numPr>
      </w:pPr>
      <w:r>
        <w:t>Linearity with SalePrice is checked manually with scatterplots and few of the variables are not included in the final dataset.</w:t>
      </w:r>
    </w:p>
    <w:p w14:paraId="19E80BC8" w14:textId="77777777" w:rsidR="00375802" w:rsidRDefault="00375802" w:rsidP="00375802">
      <w:pPr>
        <w:pStyle w:val="ListParagraph"/>
        <w:numPr>
          <w:ilvl w:val="0"/>
          <w:numId w:val="5"/>
        </w:numPr>
      </w:pPr>
      <w:r>
        <w:t>The dataset includes 43 categorical variables. Because of the high number, they are transformed to dummy variables automatically with PROC GLMMOD</w:t>
      </w:r>
    </w:p>
    <w:p w14:paraId="7618B4DF" w14:textId="77777777" w:rsidR="00375802" w:rsidRDefault="00375802" w:rsidP="00375802">
      <w:pPr>
        <w:pStyle w:val="ListParagraph"/>
        <w:numPr>
          <w:ilvl w:val="0"/>
          <w:numId w:val="5"/>
        </w:numPr>
      </w:pPr>
      <w:r>
        <w:t>High-influential points are automatically filtered based on rule of having cook’s distance less than 4/N (N-number of training observations). Nine observations are dropped after this technique.</w:t>
      </w:r>
    </w:p>
    <w:p w14:paraId="2CDFB836" w14:textId="62DA6F04" w:rsidR="00375802" w:rsidRDefault="00375802" w:rsidP="00375802">
      <w:pPr>
        <w:pStyle w:val="ListParagraph"/>
        <w:numPr>
          <w:ilvl w:val="0"/>
          <w:numId w:val="5"/>
        </w:numPr>
      </w:pPr>
      <w:r>
        <w:lastRenderedPageBreak/>
        <w:t>An automatic feature selection method PRC GLMSELECT with a LASSO algorithm is used for selecting the final set of features. Only 200 steps are allowed for the LASSO algorithm and five-fold cross validation is used to ensure better performance on the test dataset. All continuous variables are raised to order of 2 an</w:t>
      </w:r>
      <w:r w:rsidR="00FB690D">
        <w:t>d two-</w:t>
      </w:r>
      <w:r>
        <w:t xml:space="preserve">way combinations between all features are created. The feature selection method is used to select best performing variables. All features with two-way combination and second order transformation have count of about </w:t>
      </w:r>
      <w:r w:rsidRPr="007E2919">
        <w:t>44,</w:t>
      </w:r>
      <w:r>
        <w:t>500. The 200 step LASO will select 159 out of them.</w:t>
      </w:r>
    </w:p>
    <w:p w14:paraId="1DAACA5C" w14:textId="5FF827AC" w:rsidR="00375802" w:rsidRDefault="00375802" w:rsidP="00375802">
      <w:pPr>
        <w:pStyle w:val="ListParagraph"/>
        <w:numPr>
          <w:ilvl w:val="0"/>
          <w:numId w:val="5"/>
        </w:numPr>
      </w:pPr>
      <w:r>
        <w:t>A linear regression is fitted with all the selected features and the test dataset portion of the dataset is exported to a CSV file.</w:t>
      </w:r>
    </w:p>
    <w:p w14:paraId="4E16E612" w14:textId="77777777" w:rsidR="00B35E23" w:rsidRDefault="00B35E23" w:rsidP="00B35E23">
      <w:pPr>
        <w:ind w:left="1440"/>
      </w:pPr>
    </w:p>
    <w:p w14:paraId="3C21DDA0" w14:textId="6B8F988F" w:rsidR="00375802" w:rsidRDefault="00B35E23" w:rsidP="00B35E23">
      <w:pPr>
        <w:pStyle w:val="Heading3"/>
        <w:ind w:firstLine="720"/>
      </w:pPr>
      <w:r>
        <w:t>Comparing Competing Models</w:t>
      </w:r>
    </w:p>
    <w:tbl>
      <w:tblPr>
        <w:tblStyle w:val="TableGrid"/>
        <w:tblW w:w="8460" w:type="dxa"/>
        <w:tblInd w:w="625" w:type="dxa"/>
        <w:tblLayout w:type="fixed"/>
        <w:tblLook w:val="04A0" w:firstRow="1" w:lastRow="0" w:firstColumn="1" w:lastColumn="0" w:noHBand="0" w:noVBand="1"/>
      </w:tblPr>
      <w:tblGrid>
        <w:gridCol w:w="1692"/>
        <w:gridCol w:w="1692"/>
        <w:gridCol w:w="1692"/>
        <w:gridCol w:w="1692"/>
        <w:gridCol w:w="1692"/>
      </w:tblGrid>
      <w:tr w:rsidR="00375802" w:rsidRPr="00D24393" w14:paraId="0975F495" w14:textId="77777777" w:rsidTr="00AD4437">
        <w:trPr>
          <w:trHeight w:val="1155"/>
        </w:trPr>
        <w:tc>
          <w:tcPr>
            <w:tcW w:w="1692" w:type="dxa"/>
          </w:tcPr>
          <w:p w14:paraId="7A40116C" w14:textId="77777777" w:rsidR="00375802" w:rsidRPr="00D24393" w:rsidRDefault="00375802" w:rsidP="00AD4437">
            <w:pPr>
              <w:pStyle w:val="NormalWeb"/>
              <w:spacing w:before="192" w:beforeAutospacing="0" w:after="192" w:afterAutospacing="0"/>
              <w:rPr>
                <w:rFonts w:ascii="Helvetica Neue" w:hAnsi="Helvetica Neue"/>
                <w:b/>
                <w:color w:val="555555"/>
                <w:sz w:val="22"/>
              </w:rPr>
            </w:pPr>
            <w:r w:rsidRPr="00D24393">
              <w:rPr>
                <w:rFonts w:ascii="Helvetica Neue" w:hAnsi="Helvetica Neue"/>
                <w:b/>
                <w:color w:val="555555"/>
                <w:sz w:val="22"/>
              </w:rPr>
              <w:t>Test Set Models</w:t>
            </w:r>
          </w:p>
        </w:tc>
        <w:tc>
          <w:tcPr>
            <w:tcW w:w="1692" w:type="dxa"/>
          </w:tcPr>
          <w:p w14:paraId="06E95553"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R2</w:t>
            </w:r>
          </w:p>
        </w:tc>
        <w:tc>
          <w:tcPr>
            <w:tcW w:w="1692" w:type="dxa"/>
          </w:tcPr>
          <w:p w14:paraId="407AF2A5"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Adjusted R2</w:t>
            </w:r>
          </w:p>
        </w:tc>
        <w:tc>
          <w:tcPr>
            <w:tcW w:w="1692" w:type="dxa"/>
          </w:tcPr>
          <w:p w14:paraId="47BB8533"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 xml:space="preserve">Kaggle </w:t>
            </w:r>
          </w:p>
          <w:p w14:paraId="7FF1C685"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Score</w:t>
            </w:r>
          </w:p>
        </w:tc>
        <w:tc>
          <w:tcPr>
            <w:tcW w:w="1692" w:type="dxa"/>
          </w:tcPr>
          <w:p w14:paraId="7959EA14"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PRESS</w:t>
            </w:r>
          </w:p>
        </w:tc>
      </w:tr>
      <w:tr w:rsidR="00375802" w:rsidRPr="00D24393" w14:paraId="2451365E" w14:textId="77777777" w:rsidTr="00AD4437">
        <w:trPr>
          <w:trHeight w:val="1155"/>
        </w:trPr>
        <w:tc>
          <w:tcPr>
            <w:tcW w:w="1692" w:type="dxa"/>
          </w:tcPr>
          <w:p w14:paraId="0D34C097" w14:textId="77777777" w:rsidR="00375802" w:rsidRDefault="00375802" w:rsidP="00AD4437">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 xml:space="preserve">Model 1  </w:t>
            </w:r>
          </w:p>
          <w:p w14:paraId="3BCD06C5" w14:textId="77777777" w:rsidR="00375802" w:rsidRPr="00D24393" w:rsidRDefault="00375802" w:rsidP="00AD4437">
            <w:pPr>
              <w:pStyle w:val="NormalWeb"/>
              <w:spacing w:before="192" w:beforeAutospacing="0" w:after="192" w:afterAutospacing="0"/>
              <w:rPr>
                <w:rFonts w:ascii="Helvetica Neue" w:hAnsi="Helvetica Neue"/>
                <w:color w:val="555555"/>
                <w:sz w:val="22"/>
              </w:rPr>
            </w:pPr>
          </w:p>
        </w:tc>
        <w:tc>
          <w:tcPr>
            <w:tcW w:w="1692" w:type="dxa"/>
          </w:tcPr>
          <w:p w14:paraId="438989F5" w14:textId="77777777" w:rsidR="00375802" w:rsidRDefault="00375802" w:rsidP="00AD4437">
            <w:pPr>
              <w:pStyle w:val="NormalWeb"/>
              <w:spacing w:before="192" w:beforeAutospacing="0" w:after="192" w:afterAutospacing="0"/>
              <w:rPr>
                <w:rFonts w:ascii="Helvetica Neue" w:hAnsi="Helvetica Neue"/>
                <w:color w:val="555555"/>
                <w:sz w:val="22"/>
              </w:rPr>
            </w:pPr>
          </w:p>
          <w:p w14:paraId="0E7E6668"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7B47F0">
              <w:rPr>
                <w:rFonts w:ascii="Helvetica Neue" w:hAnsi="Helvetica Neue"/>
                <w:color w:val="555555"/>
                <w:sz w:val="22"/>
              </w:rPr>
              <w:t>0.94</w:t>
            </w:r>
            <w:r>
              <w:rPr>
                <w:rFonts w:ascii="Helvetica Neue" w:hAnsi="Helvetica Neue"/>
                <w:color w:val="555555"/>
                <w:sz w:val="22"/>
              </w:rPr>
              <w:t>8</w:t>
            </w:r>
          </w:p>
        </w:tc>
        <w:tc>
          <w:tcPr>
            <w:tcW w:w="1692" w:type="dxa"/>
          </w:tcPr>
          <w:p w14:paraId="222B5490" w14:textId="77777777" w:rsidR="00375802" w:rsidRDefault="00375802" w:rsidP="00AD4437">
            <w:pPr>
              <w:pStyle w:val="NormalWeb"/>
              <w:spacing w:before="192" w:beforeAutospacing="0" w:after="192" w:afterAutospacing="0"/>
              <w:rPr>
                <w:rFonts w:ascii="Helvetica Neue" w:hAnsi="Helvetica Neue"/>
                <w:color w:val="555555"/>
                <w:sz w:val="22"/>
              </w:rPr>
            </w:pPr>
          </w:p>
          <w:p w14:paraId="7357D54D"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9377CB">
              <w:rPr>
                <w:rFonts w:ascii="Helvetica Neue" w:hAnsi="Helvetica Neue"/>
                <w:color w:val="555555"/>
                <w:sz w:val="22"/>
              </w:rPr>
              <w:t>0.9463</w:t>
            </w:r>
          </w:p>
        </w:tc>
        <w:tc>
          <w:tcPr>
            <w:tcW w:w="1692" w:type="dxa"/>
          </w:tcPr>
          <w:p w14:paraId="0B9EE5A2" w14:textId="77777777" w:rsidR="00375802" w:rsidRDefault="00375802" w:rsidP="00AD4437">
            <w:pPr>
              <w:pStyle w:val="NormalWeb"/>
              <w:spacing w:before="192" w:beforeAutospacing="0" w:after="192" w:afterAutospacing="0"/>
              <w:rPr>
                <w:rFonts w:ascii="Helvetica Neue" w:hAnsi="Helvetica Neue"/>
                <w:color w:val="555555"/>
                <w:sz w:val="22"/>
              </w:rPr>
            </w:pPr>
          </w:p>
          <w:p w14:paraId="69DC38AA"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DD5276">
              <w:rPr>
                <w:rFonts w:ascii="Helvetica Neue" w:hAnsi="Helvetica Neue"/>
                <w:color w:val="555555"/>
                <w:sz w:val="22"/>
              </w:rPr>
              <w:t>0.12883</w:t>
            </w:r>
          </w:p>
        </w:tc>
        <w:tc>
          <w:tcPr>
            <w:tcW w:w="1692" w:type="dxa"/>
          </w:tcPr>
          <w:p w14:paraId="4076B02B" w14:textId="77777777" w:rsidR="00375802" w:rsidRDefault="00375802" w:rsidP="00AD4437">
            <w:pPr>
              <w:pStyle w:val="NormalWeb"/>
              <w:spacing w:before="192" w:beforeAutospacing="0" w:after="192" w:afterAutospacing="0"/>
              <w:rPr>
                <w:rFonts w:ascii="Helvetica Neue" w:hAnsi="Helvetica Neue"/>
                <w:color w:val="555555"/>
                <w:sz w:val="22"/>
              </w:rPr>
            </w:pPr>
            <w:r w:rsidRPr="00C70535">
              <w:rPr>
                <w:rFonts w:ascii="Helvetica Neue" w:hAnsi="Helvetica Neue"/>
                <w:color w:val="555555"/>
                <w:sz w:val="22"/>
              </w:rPr>
              <w:t>475399</w:t>
            </w:r>
          </w:p>
        </w:tc>
      </w:tr>
      <w:tr w:rsidR="00375802" w:rsidRPr="00D24393" w14:paraId="11E47D1D" w14:textId="77777777" w:rsidTr="00AD4437">
        <w:trPr>
          <w:trHeight w:val="1155"/>
        </w:trPr>
        <w:tc>
          <w:tcPr>
            <w:tcW w:w="1692" w:type="dxa"/>
          </w:tcPr>
          <w:p w14:paraId="5A9F7855" w14:textId="77777777" w:rsidR="00375802" w:rsidRDefault="00375802" w:rsidP="00AD4437">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Model 2</w:t>
            </w:r>
          </w:p>
          <w:p w14:paraId="32D839F5" w14:textId="77777777" w:rsidR="00375802" w:rsidRPr="00D24393" w:rsidRDefault="00375802" w:rsidP="00AD4437">
            <w:pPr>
              <w:pStyle w:val="NormalWeb"/>
              <w:spacing w:before="192" w:beforeAutospacing="0" w:after="192" w:afterAutospacing="0"/>
              <w:rPr>
                <w:rFonts w:ascii="Helvetica Neue" w:hAnsi="Helvetica Neue"/>
                <w:color w:val="555555"/>
                <w:sz w:val="22"/>
              </w:rPr>
            </w:pPr>
          </w:p>
        </w:tc>
        <w:tc>
          <w:tcPr>
            <w:tcW w:w="1692" w:type="dxa"/>
          </w:tcPr>
          <w:p w14:paraId="2C34471E" w14:textId="77777777" w:rsidR="00375802" w:rsidRDefault="00375802" w:rsidP="00AD4437">
            <w:pPr>
              <w:pStyle w:val="NormalWeb"/>
              <w:spacing w:before="192" w:beforeAutospacing="0" w:after="192" w:afterAutospacing="0"/>
              <w:rPr>
                <w:rFonts w:ascii="Helvetica Neue" w:hAnsi="Helvetica Neue"/>
                <w:color w:val="555555"/>
                <w:sz w:val="22"/>
              </w:rPr>
            </w:pPr>
          </w:p>
          <w:p w14:paraId="6C991EF1"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C638A3">
              <w:rPr>
                <w:rFonts w:ascii="Helvetica Neue" w:hAnsi="Helvetica Neue"/>
                <w:color w:val="555555"/>
                <w:sz w:val="22"/>
              </w:rPr>
              <w:t>0.9433</w:t>
            </w:r>
          </w:p>
        </w:tc>
        <w:tc>
          <w:tcPr>
            <w:tcW w:w="1692" w:type="dxa"/>
          </w:tcPr>
          <w:p w14:paraId="4944E39C" w14:textId="77777777" w:rsidR="00375802" w:rsidRDefault="00375802" w:rsidP="00AD4437">
            <w:pPr>
              <w:pStyle w:val="NormalWeb"/>
              <w:spacing w:before="192" w:beforeAutospacing="0" w:after="192" w:afterAutospacing="0"/>
              <w:rPr>
                <w:rFonts w:ascii="Helvetica Neue" w:hAnsi="Helvetica Neue"/>
                <w:color w:val="555555"/>
                <w:sz w:val="22"/>
              </w:rPr>
            </w:pPr>
          </w:p>
          <w:p w14:paraId="72DCAC6A"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C638A3">
              <w:rPr>
                <w:rFonts w:ascii="Helvetica Neue" w:hAnsi="Helvetica Neue"/>
                <w:color w:val="555555"/>
                <w:sz w:val="22"/>
              </w:rPr>
              <w:t>0.9419</w:t>
            </w:r>
          </w:p>
        </w:tc>
        <w:tc>
          <w:tcPr>
            <w:tcW w:w="1692" w:type="dxa"/>
          </w:tcPr>
          <w:p w14:paraId="16CF490F"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C638A3">
              <w:rPr>
                <w:rFonts w:ascii="Helvetica Neue" w:hAnsi="Helvetica Neue"/>
                <w:color w:val="555555"/>
                <w:sz w:val="22"/>
              </w:rPr>
              <w:t>0.13413</w:t>
            </w:r>
          </w:p>
        </w:tc>
        <w:tc>
          <w:tcPr>
            <w:tcW w:w="1692" w:type="dxa"/>
          </w:tcPr>
          <w:p w14:paraId="29328351" w14:textId="77777777" w:rsidR="00375802" w:rsidRDefault="00375802" w:rsidP="00AD4437">
            <w:pPr>
              <w:pStyle w:val="NormalWeb"/>
              <w:spacing w:before="192" w:beforeAutospacing="0" w:after="192" w:afterAutospacing="0"/>
              <w:rPr>
                <w:rFonts w:ascii="Helvetica Neue" w:hAnsi="Helvetica Neue"/>
                <w:color w:val="555555"/>
                <w:sz w:val="22"/>
              </w:rPr>
            </w:pPr>
            <w:r w:rsidRPr="00C638A3">
              <w:rPr>
                <w:rFonts w:ascii="Helvetica Neue" w:hAnsi="Helvetica Neue"/>
                <w:color w:val="555555"/>
                <w:sz w:val="22"/>
              </w:rPr>
              <w:t>490601</w:t>
            </w:r>
          </w:p>
        </w:tc>
      </w:tr>
      <w:tr w:rsidR="00375802" w:rsidRPr="00D24393" w14:paraId="392B3D0D" w14:textId="77777777" w:rsidTr="00AD4437">
        <w:trPr>
          <w:trHeight w:val="1155"/>
        </w:trPr>
        <w:tc>
          <w:tcPr>
            <w:tcW w:w="1692" w:type="dxa"/>
          </w:tcPr>
          <w:p w14:paraId="05A08E57"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Model 3</w:t>
            </w:r>
          </w:p>
        </w:tc>
        <w:tc>
          <w:tcPr>
            <w:tcW w:w="1692" w:type="dxa"/>
          </w:tcPr>
          <w:p w14:paraId="7B815A0C"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0E360E">
              <w:rPr>
                <w:rFonts w:ascii="Helvetica Neue" w:hAnsi="Helvetica Neue"/>
                <w:color w:val="555555"/>
                <w:sz w:val="22"/>
              </w:rPr>
              <w:t>0.9567</w:t>
            </w:r>
          </w:p>
        </w:tc>
        <w:tc>
          <w:tcPr>
            <w:tcW w:w="1692" w:type="dxa"/>
          </w:tcPr>
          <w:p w14:paraId="2C687246"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0E360E">
              <w:rPr>
                <w:rFonts w:ascii="Helvetica Neue" w:hAnsi="Helvetica Neue"/>
                <w:color w:val="555555"/>
                <w:sz w:val="22"/>
              </w:rPr>
              <w:t>0.9510</w:t>
            </w:r>
          </w:p>
        </w:tc>
        <w:tc>
          <w:tcPr>
            <w:tcW w:w="1692" w:type="dxa"/>
          </w:tcPr>
          <w:p w14:paraId="3DF4C145"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7F3A35">
              <w:rPr>
                <w:rFonts w:ascii="Helvetica Neue" w:hAnsi="Helvetica Neue"/>
                <w:color w:val="555555"/>
                <w:sz w:val="22"/>
              </w:rPr>
              <w:t>0.12360</w:t>
            </w:r>
          </w:p>
        </w:tc>
        <w:tc>
          <w:tcPr>
            <w:tcW w:w="1692" w:type="dxa"/>
          </w:tcPr>
          <w:p w14:paraId="71A745BC" w14:textId="77777777" w:rsidR="00375802"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N/A</w:t>
            </w:r>
          </w:p>
        </w:tc>
      </w:tr>
    </w:tbl>
    <w:p w14:paraId="1510FC6A" w14:textId="0601FEBD" w:rsidR="00375802" w:rsidRDefault="00375802" w:rsidP="00375802">
      <w:pPr>
        <w:pStyle w:val="Heading1"/>
      </w:pPr>
      <w:r>
        <w:t>Conclusion/Discussion</w:t>
      </w:r>
    </w:p>
    <w:p w14:paraId="71963AC0" w14:textId="5D73B4F7" w:rsidR="00527617" w:rsidRDefault="00FB690D" w:rsidP="00C441DE">
      <w:r>
        <w:t>The Ames, Iowa housing data provided a</w:t>
      </w:r>
      <w:r w:rsidR="006D3526">
        <w:t xml:space="preserve"> unique opportunity to build statistical models that can predict housing prices based on a combination of measured house traits. It also provided an opportunity to compare models with different end goals</w:t>
      </w:r>
      <w:r w:rsidR="00C441DE">
        <w:t xml:space="preserve"> in mind. In the first question, three competing models were built with the end goal of yielding simple models that can be easily interpreted by home buyers, home sellers, etc. The </w:t>
      </w:r>
      <w:r w:rsidR="0071130A">
        <w:t xml:space="preserve">highest performing </w:t>
      </w:r>
      <w:r w:rsidR="00C441DE">
        <w:t>simple model</w:t>
      </w:r>
      <w:r w:rsidR="0071130A">
        <w:t xml:space="preserve"> on Kaggle</w:t>
      </w:r>
      <w:r w:rsidR="00C441DE">
        <w:t xml:space="preserve"> had a R</w:t>
      </w:r>
      <w:r w:rsidR="00C441DE">
        <w:rPr>
          <w:vertAlign w:val="superscript"/>
        </w:rPr>
        <w:t>2</w:t>
      </w:r>
      <w:r w:rsidR="00C441DE">
        <w:t xml:space="preserve"> value of 0.87</w:t>
      </w:r>
      <w:r w:rsidR="0071130A">
        <w:t xml:space="preserve">8173. </w:t>
      </w:r>
      <w:r w:rsidR="00637BE5">
        <w:t>With 10 quantitative variables and two categorical variables, the best simple model can be explained based on its individual parameters.</w:t>
      </w:r>
      <w:r w:rsidR="00527617">
        <w:t xml:space="preserve"> And, if 87.8% of housing price variation can be explained by this combination of variables, real estate agents could potentially gather these particular data points on new homes with relative ease and predict their potential prices. In essence, the simple model is more functional because less data would need to be gathered on a single home in order to yield a fairly good estimation.</w:t>
      </w:r>
    </w:p>
    <w:p w14:paraId="3AF259FF" w14:textId="7ACB64FB" w:rsidR="00527617" w:rsidRDefault="00527617" w:rsidP="00C441DE"/>
    <w:p w14:paraId="09494C69" w14:textId="0D564717" w:rsidR="00375802" w:rsidRPr="00B35E23" w:rsidRDefault="00527617">
      <w:r>
        <w:t xml:space="preserve">The second analysis question had the end goal of creating a most predictive model. The most successful model in this category could explain 95.67% of the variation in sale price. However, </w:t>
      </w:r>
      <w:r>
        <w:lastRenderedPageBreak/>
        <w:t xml:space="preserve">this predictive power was achieved at the price of simplicity. The highest performer on Kaggle includes combination variables and a final selection of 159 feature variables. If put to use, this model would require extensive data gathering for new homes. However, it is useful when a more accurate prediction needs to be made on future Ames, IA housing prices. In conclusion, multiple linear regression and model selection prove to be flexible, yet powerful techniques to building predictive models. And, just like most statistical techniques, they are most effective when they are used </w:t>
      </w:r>
      <w:r w:rsidR="00433527">
        <w:t xml:space="preserve">under the correct assumptions. </w:t>
      </w:r>
    </w:p>
    <w:p w14:paraId="7ED78DFA" w14:textId="77777777" w:rsidR="00920C33" w:rsidRPr="00920C33" w:rsidRDefault="00920C33" w:rsidP="00920C33">
      <w:pPr>
        <w:rPr>
          <w:b/>
        </w:rPr>
      </w:pPr>
      <w:bookmarkStart w:id="827" w:name="_Hlk487638134"/>
    </w:p>
    <w:p w14:paraId="2E6E9A12" w14:textId="77777777" w:rsidR="00920C33" w:rsidRPr="00920C33" w:rsidRDefault="00920C33" w:rsidP="00920C33">
      <w:pPr>
        <w:rPr>
          <w:rFonts w:asciiTheme="majorHAnsi" w:hAnsiTheme="majorHAnsi" w:cstheme="majorHAnsi"/>
          <w:color w:val="2F5496" w:themeColor="accent1" w:themeShade="BF"/>
          <w:sz w:val="32"/>
          <w:szCs w:val="32"/>
        </w:rPr>
      </w:pPr>
      <w:r w:rsidRPr="00920C33">
        <w:rPr>
          <w:rFonts w:asciiTheme="majorHAnsi" w:hAnsiTheme="majorHAnsi" w:cstheme="majorHAnsi"/>
          <w:color w:val="2F5496" w:themeColor="accent1" w:themeShade="BF"/>
          <w:sz w:val="32"/>
          <w:szCs w:val="32"/>
        </w:rPr>
        <w:t>LDA</w:t>
      </w:r>
    </w:p>
    <w:p w14:paraId="64196DE4" w14:textId="77777777" w:rsidR="00920C33" w:rsidRPr="00920C33" w:rsidRDefault="00920C33" w:rsidP="00920C33">
      <w:pPr>
        <w:rPr>
          <w:b/>
        </w:rPr>
      </w:pPr>
    </w:p>
    <w:p w14:paraId="3E99BD5D" w14:textId="77777777" w:rsidR="00920C33" w:rsidRPr="00920C33" w:rsidRDefault="00920C33" w:rsidP="00920C33">
      <w:pPr>
        <w:rPr>
          <w:rFonts w:asciiTheme="majorHAnsi" w:hAnsiTheme="majorHAnsi" w:cstheme="majorHAnsi"/>
          <w:color w:val="2F5496" w:themeColor="accent1" w:themeShade="BF"/>
          <w:sz w:val="26"/>
          <w:szCs w:val="26"/>
        </w:rPr>
      </w:pPr>
      <w:r w:rsidRPr="00920C33">
        <w:rPr>
          <w:rFonts w:asciiTheme="majorHAnsi" w:hAnsiTheme="majorHAnsi" w:cstheme="majorHAnsi"/>
          <w:color w:val="2F5496" w:themeColor="accent1" w:themeShade="BF"/>
          <w:sz w:val="26"/>
          <w:szCs w:val="26"/>
        </w:rPr>
        <w:t>Introduction</w:t>
      </w:r>
    </w:p>
    <w:p w14:paraId="2B026417" w14:textId="410A89F4" w:rsidR="00920C33" w:rsidRPr="00920C33" w:rsidRDefault="00920C33" w:rsidP="00920C33">
      <w:r w:rsidRPr="00920C33">
        <w:tab/>
        <w:t>Linear discriminant analysis (LDA) is used to categorize observations into different classes based upon the different explanatory variables.  It ta</w:t>
      </w:r>
      <w:r w:rsidR="00BD478A">
        <w:t>kes the observations in the training</w:t>
      </w:r>
      <w:r w:rsidRPr="00920C33">
        <w:t xml:space="preserve"> data set and tests the different classes against the other variables to see if the machine can determine a predictive pattern.  The machine then uses the discovered pattern against a new data set to predict the outcome of the class variable.</w:t>
      </w:r>
    </w:p>
    <w:p w14:paraId="15C68EE4" w14:textId="0D575FD6" w:rsidR="00920C33" w:rsidRPr="00920C33" w:rsidRDefault="00920C33" w:rsidP="00920C33">
      <w:r w:rsidRPr="00920C33">
        <w:tab/>
        <w:t>In this case the LDA is used to determine the foundation type of the different structures in the Kaggle housing data by using the other variables.  The first task will be to reduce the number of variable</w:t>
      </w:r>
      <w:r w:rsidR="00BD478A">
        <w:t>s</w:t>
      </w:r>
      <w:r w:rsidRPr="00920C33">
        <w:t xml:space="preserve"> to a manageable number.  Next</w:t>
      </w:r>
      <w:r w:rsidR="00BD478A">
        <w:t>,</w:t>
      </w:r>
      <w:r w:rsidRPr="00920C33">
        <w:t xml:space="preserve"> is to test the assumptions and run exploratory data analysis (EDA) on the observations.  Finally, the model will be run to predict the different foundation types.</w:t>
      </w:r>
    </w:p>
    <w:p w14:paraId="7D646DB5" w14:textId="77777777" w:rsidR="00920C33" w:rsidRPr="00920C33" w:rsidRDefault="00920C33" w:rsidP="00920C33">
      <w:r w:rsidRPr="00920C33">
        <w:tab/>
        <w:t xml:space="preserve">   </w:t>
      </w:r>
    </w:p>
    <w:p w14:paraId="10D1B164" w14:textId="77777777" w:rsidR="00920C33" w:rsidRPr="00920C33" w:rsidRDefault="00920C33" w:rsidP="00920C33">
      <w:pPr>
        <w:rPr>
          <w:rFonts w:asciiTheme="majorHAnsi" w:hAnsiTheme="majorHAnsi" w:cstheme="majorHAnsi"/>
          <w:color w:val="2F5496" w:themeColor="accent1" w:themeShade="BF"/>
          <w:sz w:val="26"/>
          <w:szCs w:val="26"/>
        </w:rPr>
      </w:pPr>
      <w:r w:rsidRPr="00920C33">
        <w:rPr>
          <w:rFonts w:asciiTheme="majorHAnsi" w:hAnsiTheme="majorHAnsi" w:cstheme="majorHAnsi"/>
          <w:color w:val="2F5496" w:themeColor="accent1" w:themeShade="BF"/>
          <w:sz w:val="26"/>
          <w:szCs w:val="26"/>
        </w:rPr>
        <w:t>Reduction of the number of variables</w:t>
      </w:r>
    </w:p>
    <w:p w14:paraId="578F0DE3" w14:textId="3325ED68" w:rsidR="00920C33" w:rsidRPr="00920C33" w:rsidRDefault="00920C33" w:rsidP="00920C33">
      <w:r w:rsidRPr="00920C33">
        <w:tab/>
        <w:t>With 81 different variables and 1460 different observations</w:t>
      </w:r>
      <w:r w:rsidR="00BD478A">
        <w:t>,</w:t>
      </w:r>
      <w:r w:rsidRPr="00920C33">
        <w:t xml:space="preserve"> the number of variables need</w:t>
      </w:r>
      <w:r w:rsidR="00BD478A">
        <w:t>s</w:t>
      </w:r>
      <w:r w:rsidRPr="00920C33">
        <w:t xml:space="preserve"> to be reduced to make a working model that does not over fit the model to training set.  SAS’s Proc step disc is used to reduce the number of variables with stepwise selection, cutting the number of variables from 81 to 11.  This makes the handling o</w:t>
      </w:r>
      <w:r w:rsidR="00BD478A">
        <w:t>f the data much more manageable. A</w:t>
      </w:r>
      <w:r w:rsidRPr="00920C33">
        <w:t>lso</w:t>
      </w:r>
      <w:r w:rsidR="00BD478A">
        <w:t>,</w:t>
      </w:r>
      <w:r w:rsidRPr="00920C33">
        <w:t xml:space="preserve"> when we run all variables through LDA</w:t>
      </w:r>
      <w:r w:rsidR="00BD478A">
        <w:t>,</w:t>
      </w:r>
      <w:r w:rsidRPr="00920C33">
        <w:t xml:space="preserve"> we end up with only 1200ish predictions because of the number of missed observations in the data set, but with the reduced model we get all 1460 predictions.</w:t>
      </w:r>
    </w:p>
    <w:p w14:paraId="26149F06" w14:textId="77777777" w:rsidR="00920C33" w:rsidRPr="00920C33" w:rsidRDefault="00920C33" w:rsidP="00920C33"/>
    <w:p w14:paraId="00256FB1" w14:textId="77777777" w:rsidR="00920C33" w:rsidRPr="00920C33" w:rsidRDefault="00920C33" w:rsidP="00920C33">
      <w:pPr>
        <w:rPr>
          <w:rFonts w:asciiTheme="majorHAnsi" w:hAnsiTheme="majorHAnsi" w:cstheme="majorHAnsi"/>
          <w:color w:val="2F5496" w:themeColor="accent1" w:themeShade="BF"/>
          <w:sz w:val="26"/>
          <w:szCs w:val="26"/>
        </w:rPr>
      </w:pPr>
      <w:r w:rsidRPr="00920C33">
        <w:rPr>
          <w:rFonts w:asciiTheme="majorHAnsi" w:hAnsiTheme="majorHAnsi" w:cstheme="majorHAnsi"/>
          <w:color w:val="2F5496" w:themeColor="accent1" w:themeShade="BF"/>
          <w:sz w:val="26"/>
          <w:szCs w:val="26"/>
        </w:rPr>
        <w:t>Assumptions and EDA</w:t>
      </w:r>
    </w:p>
    <w:p w14:paraId="373A89DB" w14:textId="15C33FED" w:rsidR="00920C33" w:rsidRPr="00920C33" w:rsidRDefault="00920C33" w:rsidP="00920C33">
      <w:r w:rsidRPr="00920C33">
        <w:rPr>
          <w:b/>
        </w:rPr>
        <w:tab/>
      </w:r>
      <w:r w:rsidR="00BD478A">
        <w:t>The assumptions of LDA are</w:t>
      </w:r>
      <w:r w:rsidRPr="00920C33">
        <w:t xml:space="preserve"> mainly of multivariate normality and inde</w:t>
      </w:r>
      <w:r w:rsidR="00BD478A">
        <w:t>pendence for each group.  I</w:t>
      </w:r>
      <w:r w:rsidRPr="00920C33">
        <w:t>nde</w:t>
      </w:r>
      <w:r w:rsidR="00BD478A">
        <w:t>pendence of each group is</w:t>
      </w:r>
      <w:r w:rsidRPr="00920C33">
        <w:t xml:space="preserve"> easy to fulfill as a building will not have two different types foundation on one structure.  Multivariate normality is harder to test with SAS.  There is no function, we have been taught, that can test this for us so we are left with univariate normality to test.  Proc Univariate was used to test this with disappointing results.  The number of observations with zero as their variable made it difficult to transform the data without either dropping those observations completely or skewing the data in the direction of the zero.  Multiple transformations were tried, but the data kept pulling toward the zeros, as can be seen in LDA fig. 1 below.  The WooddeckSF, TotrmsAbvGrd, and OpenprchSF did work with the square root transformation and will be used in the final model.  The large number of observations in the training and test data sets should offset any issues not controlled in the multivariate normality of the data.</w:t>
      </w:r>
    </w:p>
    <w:p w14:paraId="5BC76502" w14:textId="77777777" w:rsidR="00920C33" w:rsidRPr="00920C33" w:rsidRDefault="00920C33" w:rsidP="00920C33"/>
    <w:p w14:paraId="0B7AECC6" w14:textId="77777777" w:rsidR="00920C33" w:rsidRPr="00920C33" w:rsidRDefault="00920C33" w:rsidP="00920C33">
      <w:r w:rsidRPr="00920C33">
        <w:lastRenderedPageBreak/>
        <w:t xml:space="preserve"> </w:t>
      </w:r>
      <w:r w:rsidRPr="00920C33">
        <w:rPr>
          <w:noProof/>
        </w:rPr>
        <w:drawing>
          <wp:inline distT="0" distB="0" distL="0" distR="0" wp14:anchorId="0C848C1E" wp14:editId="540018A3">
            <wp:extent cx="2890505" cy="3048000"/>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3948" t="29218" r="11144" b="18743"/>
                    <a:stretch/>
                  </pic:blipFill>
                  <pic:spPr bwMode="auto">
                    <a:xfrm>
                      <a:off x="0" y="0"/>
                      <a:ext cx="2904944" cy="3063226"/>
                    </a:xfrm>
                    <a:prstGeom prst="rect">
                      <a:avLst/>
                    </a:prstGeom>
                    <a:ln>
                      <a:noFill/>
                    </a:ln>
                    <a:extLst>
                      <a:ext uri="{53640926-AAD7-44D8-BBD7-CCE9431645EC}">
                        <a14:shadowObscured xmlns:a14="http://schemas.microsoft.com/office/drawing/2010/main"/>
                      </a:ext>
                    </a:extLst>
                  </pic:spPr>
                </pic:pic>
              </a:graphicData>
            </a:graphic>
          </wp:inline>
        </w:drawing>
      </w:r>
      <w:r w:rsidRPr="00920C33">
        <w:rPr>
          <w:noProof/>
        </w:rPr>
        <w:drawing>
          <wp:inline distT="0" distB="0" distL="0" distR="0" wp14:anchorId="22BE18D5" wp14:editId="71CB6144">
            <wp:extent cx="2775087" cy="2749550"/>
            <wp:effectExtent l="0" t="0" r="635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3879" t="24422" r="11324" b="23736"/>
                    <a:stretch/>
                  </pic:blipFill>
                  <pic:spPr bwMode="auto">
                    <a:xfrm>
                      <a:off x="0" y="0"/>
                      <a:ext cx="2795905" cy="2770176"/>
                    </a:xfrm>
                    <a:prstGeom prst="rect">
                      <a:avLst/>
                    </a:prstGeom>
                    <a:ln>
                      <a:noFill/>
                    </a:ln>
                    <a:extLst>
                      <a:ext uri="{53640926-AAD7-44D8-BBD7-CCE9431645EC}">
                        <a14:shadowObscured xmlns:a14="http://schemas.microsoft.com/office/drawing/2010/main"/>
                      </a:ext>
                    </a:extLst>
                  </pic:spPr>
                </pic:pic>
              </a:graphicData>
            </a:graphic>
          </wp:inline>
        </w:drawing>
      </w:r>
    </w:p>
    <w:p w14:paraId="05DA22C1" w14:textId="77777777" w:rsidR="00920C33" w:rsidRPr="00920C33" w:rsidRDefault="00920C33" w:rsidP="00920C33">
      <w:r w:rsidRPr="00920C33">
        <w:t xml:space="preserve">                                                                  LDA fig 1.</w:t>
      </w:r>
    </w:p>
    <w:p w14:paraId="1C73E9C8" w14:textId="77777777" w:rsidR="00920C33" w:rsidRPr="00920C33" w:rsidRDefault="00920C33" w:rsidP="00920C33"/>
    <w:p w14:paraId="25DC62D1" w14:textId="77777777" w:rsidR="00920C33" w:rsidRPr="00920C33" w:rsidRDefault="00920C33" w:rsidP="00920C33">
      <w:pPr>
        <w:rPr>
          <w:rFonts w:asciiTheme="majorHAnsi" w:hAnsiTheme="majorHAnsi" w:cstheme="majorHAnsi"/>
          <w:color w:val="2F5496" w:themeColor="accent1" w:themeShade="BF"/>
          <w:sz w:val="26"/>
          <w:szCs w:val="26"/>
        </w:rPr>
      </w:pPr>
      <w:r w:rsidRPr="00920C33">
        <w:rPr>
          <w:rFonts w:asciiTheme="majorHAnsi" w:hAnsiTheme="majorHAnsi" w:cstheme="majorHAnsi"/>
          <w:color w:val="2F5496" w:themeColor="accent1" w:themeShade="BF"/>
          <w:sz w:val="26"/>
          <w:szCs w:val="26"/>
        </w:rPr>
        <w:t>Final LDA model</w:t>
      </w:r>
    </w:p>
    <w:p w14:paraId="12C7B881" w14:textId="77777777" w:rsidR="00920C33" w:rsidRPr="00920C33" w:rsidRDefault="00920C33" w:rsidP="00920C33">
      <w:r w:rsidRPr="00920C33">
        <w:tab/>
        <w:t xml:space="preserve">The Proc discrim procedure produced multiple out puts.  </w:t>
      </w:r>
    </w:p>
    <w:p w14:paraId="12FDF8C5" w14:textId="77777777" w:rsidR="00920C33" w:rsidRPr="00920C33" w:rsidRDefault="00920C33" w:rsidP="00920C33">
      <w:r w:rsidRPr="00920C33">
        <w:rPr>
          <w:noProof/>
        </w:rPr>
        <w:drawing>
          <wp:anchor distT="0" distB="0" distL="114300" distR="114300" simplePos="0" relativeHeight="251659264" behindDoc="1" locked="0" layoutInCell="1" allowOverlap="1" wp14:anchorId="225F6F42" wp14:editId="423BECB3">
            <wp:simplePos x="0" y="0"/>
            <wp:positionH relativeFrom="column">
              <wp:posOffset>0</wp:posOffset>
            </wp:positionH>
            <wp:positionV relativeFrom="paragraph">
              <wp:posOffset>3810</wp:posOffset>
            </wp:positionV>
            <wp:extent cx="4411734" cy="3876675"/>
            <wp:effectExtent l="0" t="0" r="8255" b="0"/>
            <wp:wrapTight wrapText="bothSides">
              <wp:wrapPolygon edited="0">
                <wp:start x="0" y="0"/>
                <wp:lineTo x="0" y="21441"/>
                <wp:lineTo x="21547" y="21441"/>
                <wp:lineTo x="21547" y="0"/>
                <wp:lineTo x="0" y="0"/>
              </wp:wrapPolygon>
            </wp:wrapTight>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840" t="24934" r="11859" b="33736"/>
                    <a:stretch/>
                  </pic:blipFill>
                  <pic:spPr bwMode="auto">
                    <a:xfrm>
                      <a:off x="0" y="0"/>
                      <a:ext cx="4411734" cy="3876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3D511E" w14:textId="77777777" w:rsidR="00920C33" w:rsidRPr="00920C33" w:rsidRDefault="00920C33" w:rsidP="00920C33">
      <w:r w:rsidRPr="00920C33">
        <w:t>First LDA fig. 2 shows all 1460 observations are used not are dropped because the model does not fit, which is a good sign.  Then you will see using an equally distributed prior probability is determined the weight and proportions for training data set.</w:t>
      </w:r>
    </w:p>
    <w:p w14:paraId="2F5DC48A" w14:textId="77777777" w:rsidR="00920C33" w:rsidRPr="00920C33" w:rsidRDefault="00920C33" w:rsidP="00920C33">
      <w:r w:rsidRPr="00920C33">
        <w:t>Using this the computer built a model for prediction of the different foundations types.  LDA fig. 3.</w:t>
      </w:r>
    </w:p>
    <w:p w14:paraId="3B49B767" w14:textId="77777777" w:rsidR="00920C33" w:rsidRPr="00920C33" w:rsidRDefault="00920C33" w:rsidP="00920C33"/>
    <w:p w14:paraId="160DB905" w14:textId="77777777" w:rsidR="00920C33" w:rsidRPr="00920C33" w:rsidRDefault="00920C33" w:rsidP="00920C33"/>
    <w:p w14:paraId="277FBD0D" w14:textId="77777777" w:rsidR="00920C33" w:rsidRPr="00920C33" w:rsidRDefault="00920C33" w:rsidP="00920C33"/>
    <w:p w14:paraId="6A845318" w14:textId="77777777" w:rsidR="00920C33" w:rsidRPr="00920C33" w:rsidRDefault="00920C33" w:rsidP="00920C33">
      <w:r w:rsidRPr="00920C33">
        <w:t xml:space="preserve">                                          LDA fig 2.</w:t>
      </w:r>
    </w:p>
    <w:p w14:paraId="7174A279" w14:textId="77777777" w:rsidR="00920C33" w:rsidRPr="00920C33" w:rsidRDefault="00920C33" w:rsidP="00920C33"/>
    <w:p w14:paraId="2289E53C" w14:textId="77777777" w:rsidR="00920C33" w:rsidRPr="00920C33" w:rsidRDefault="00920C33" w:rsidP="00920C33"/>
    <w:p w14:paraId="1F2BEA38" w14:textId="77777777" w:rsidR="00920C33" w:rsidRPr="00920C33" w:rsidRDefault="00920C33" w:rsidP="00920C33"/>
    <w:p w14:paraId="72C51B64" w14:textId="77777777" w:rsidR="00920C33" w:rsidRPr="00920C33" w:rsidRDefault="00920C33" w:rsidP="00920C33">
      <w:r w:rsidRPr="00920C33">
        <w:rPr>
          <w:noProof/>
        </w:rPr>
        <w:drawing>
          <wp:inline distT="0" distB="0" distL="0" distR="0" wp14:anchorId="0FF471F0" wp14:editId="2FC3AEAC">
            <wp:extent cx="5143500" cy="3012569"/>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3970" t="49845" r="11138" b="19312"/>
                    <a:stretch/>
                  </pic:blipFill>
                  <pic:spPr bwMode="auto">
                    <a:xfrm>
                      <a:off x="0" y="0"/>
                      <a:ext cx="5169169" cy="3027604"/>
                    </a:xfrm>
                    <a:prstGeom prst="rect">
                      <a:avLst/>
                    </a:prstGeom>
                    <a:ln>
                      <a:noFill/>
                    </a:ln>
                    <a:extLst>
                      <a:ext uri="{53640926-AAD7-44D8-BBD7-CCE9431645EC}">
                        <a14:shadowObscured xmlns:a14="http://schemas.microsoft.com/office/drawing/2010/main"/>
                      </a:ext>
                    </a:extLst>
                  </pic:spPr>
                </pic:pic>
              </a:graphicData>
            </a:graphic>
          </wp:inline>
        </w:drawing>
      </w:r>
    </w:p>
    <w:p w14:paraId="0EB8BC40" w14:textId="77777777" w:rsidR="00920C33" w:rsidRPr="00920C33" w:rsidRDefault="00920C33" w:rsidP="00920C33">
      <w:r w:rsidRPr="00920C33">
        <w:t xml:space="preserve">                                               LDA fig.3 </w:t>
      </w:r>
    </w:p>
    <w:p w14:paraId="601A8C89" w14:textId="77777777" w:rsidR="00920C33" w:rsidRPr="00920C33" w:rsidRDefault="00920C33" w:rsidP="00920C33">
      <w:r w:rsidRPr="00920C33">
        <w:t xml:space="preserve">The predictive foundation LDA model is based on different weight of the chosen variables as can been seen in LDA fig 3.  Which is read in column format, for example, a foundation of </w:t>
      </w:r>
    </w:p>
    <w:p w14:paraId="758E40D4" w14:textId="77777777" w:rsidR="00920C33" w:rsidRPr="00920C33" w:rsidRDefault="00920C33" w:rsidP="00920C33">
      <w:r w:rsidRPr="00920C33">
        <w:t>BrkTil = -36.79 + 0.029 (MSSubClass) – 0.0000549(LotArea) + 0.00124(BsmtFinSF1) – 0.0142(LowQualFinSF) + 0.577(BsmtHalfBath) + 29.41(square root(TotRmsAbvGrd)) – 0.949(GarageCaras) – 0.0802(square root(WoodDeckSF)) – 0.241 (square root(OpenPorchSF)) – 0.01592(PoolArea) – 0.000415(MiscVal).  Each other foundation types model can be calculated from the column underneath the listed foundation type.</w:t>
      </w:r>
    </w:p>
    <w:p w14:paraId="6D59F5C8" w14:textId="77777777" w:rsidR="00920C33" w:rsidRPr="00920C33" w:rsidRDefault="00920C33" w:rsidP="00920C33"/>
    <w:p w14:paraId="2F36E1BC" w14:textId="77777777" w:rsidR="00920C33" w:rsidRPr="00920C33" w:rsidRDefault="00920C33" w:rsidP="00920C33">
      <w:r w:rsidRPr="00920C33">
        <w:rPr>
          <w:noProof/>
        </w:rPr>
        <w:lastRenderedPageBreak/>
        <mc:AlternateContent>
          <mc:Choice Requires="wps">
            <w:drawing>
              <wp:anchor distT="0" distB="0" distL="114300" distR="114300" simplePos="0" relativeHeight="251660288" behindDoc="0" locked="0" layoutInCell="1" allowOverlap="1" wp14:anchorId="0110D5F4" wp14:editId="7DECA078">
                <wp:simplePos x="0" y="0"/>
                <wp:positionH relativeFrom="column">
                  <wp:posOffset>1647825</wp:posOffset>
                </wp:positionH>
                <wp:positionV relativeFrom="paragraph">
                  <wp:posOffset>2724150</wp:posOffset>
                </wp:positionV>
                <wp:extent cx="485775" cy="314325"/>
                <wp:effectExtent l="0" t="0" r="28575" b="28575"/>
                <wp:wrapNone/>
                <wp:docPr id="463" name="Rectangle 463"/>
                <wp:cNvGraphicFramePr/>
                <a:graphic xmlns:a="http://schemas.openxmlformats.org/drawingml/2006/main">
                  <a:graphicData uri="http://schemas.microsoft.com/office/word/2010/wordprocessingShape">
                    <wps:wsp>
                      <wps:cNvSpPr/>
                      <wps:spPr>
                        <a:xfrm>
                          <a:off x="0" y="0"/>
                          <a:ext cx="485775" cy="31432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340069" id="Rectangle 463" o:spid="_x0000_s1026" style="position:absolute;margin-left:129.75pt;margin-top:214.5pt;width:38.25pt;height:24.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" filled="f" strokecolor="red" strokeweight="1pt"/>
            </w:pict>
          </mc:Fallback>
        </mc:AlternateContent>
      </w:r>
      <w:r w:rsidRPr="00920C33">
        <w:rPr>
          <w:noProof/>
        </w:rPr>
        <w:drawing>
          <wp:inline distT="0" distB="0" distL="0" distR="0" wp14:anchorId="79D50996" wp14:editId="7CDDBDBE">
            <wp:extent cx="4848225" cy="4900356"/>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4039" t="30601" r="11057" b="16131"/>
                    <a:stretch/>
                  </pic:blipFill>
                  <pic:spPr bwMode="auto">
                    <a:xfrm>
                      <a:off x="0" y="0"/>
                      <a:ext cx="4851067" cy="4903229"/>
                    </a:xfrm>
                    <a:prstGeom prst="rect">
                      <a:avLst/>
                    </a:prstGeom>
                    <a:ln>
                      <a:noFill/>
                    </a:ln>
                    <a:extLst>
                      <a:ext uri="{53640926-AAD7-44D8-BBD7-CCE9431645EC}">
                        <a14:shadowObscured xmlns:a14="http://schemas.microsoft.com/office/drawing/2010/main"/>
                      </a:ext>
                    </a:extLst>
                  </pic:spPr>
                </pic:pic>
              </a:graphicData>
            </a:graphic>
          </wp:inline>
        </w:drawing>
      </w:r>
    </w:p>
    <w:p w14:paraId="677EA84F" w14:textId="77777777" w:rsidR="00920C33" w:rsidRPr="00920C33" w:rsidRDefault="00920C33" w:rsidP="00920C33">
      <w:r w:rsidRPr="00920C33">
        <w:t xml:space="preserve">                                             LDA fig. 4</w:t>
      </w:r>
    </w:p>
    <w:p w14:paraId="010BD5B1" w14:textId="31B63722" w:rsidR="00920C33" w:rsidRPr="00920C33" w:rsidRDefault="00920C33" w:rsidP="00920C33">
      <w:r w:rsidRPr="00920C33">
        <w:t xml:space="preserve">Finally, we have the reclassification model, and the error count estimate. The cross-validation model is where SAS picks out one variable and reruns the already built model and reclassifies the different observations.  The red square highlights this by showing the number of observations </w:t>
      </w:r>
      <w:r w:rsidR="00BD478A">
        <w:t>and the percentage</w:t>
      </w:r>
      <w:r w:rsidRPr="00920C33">
        <w:t>that were move</w:t>
      </w:r>
      <w:r w:rsidR="00BD478A">
        <w:t>d from Wood to CBlock foundation.</w:t>
      </w:r>
      <w:r w:rsidRPr="00920C33">
        <w:t xml:space="preserve">  Below that is the error rated discovered af</w:t>
      </w:r>
      <w:r w:rsidR="00BD478A">
        <w:t>ter the cross-validation.  The error rate to Stone and Wood was</w:t>
      </w:r>
      <w:r w:rsidRPr="00920C33">
        <w:t xml:space="preserve"> extremely high at 100%.</w:t>
      </w:r>
    </w:p>
    <w:p w14:paraId="3E11857F" w14:textId="77777777" w:rsidR="00920C33" w:rsidRPr="00920C33" w:rsidRDefault="00920C33" w:rsidP="00920C33"/>
    <w:p w14:paraId="413B3AB2" w14:textId="77777777" w:rsidR="00920C33" w:rsidRPr="00920C33" w:rsidRDefault="00920C33" w:rsidP="00920C33">
      <w:pPr>
        <w:rPr>
          <w:rFonts w:asciiTheme="majorHAnsi" w:hAnsiTheme="majorHAnsi" w:cstheme="majorHAnsi"/>
          <w:color w:val="2F5496" w:themeColor="accent1" w:themeShade="BF"/>
          <w:sz w:val="26"/>
          <w:szCs w:val="26"/>
        </w:rPr>
      </w:pPr>
      <w:r w:rsidRPr="00920C33">
        <w:rPr>
          <w:rFonts w:asciiTheme="majorHAnsi" w:hAnsiTheme="majorHAnsi" w:cstheme="majorHAnsi"/>
          <w:color w:val="2F5496" w:themeColor="accent1" w:themeShade="BF"/>
          <w:sz w:val="26"/>
          <w:szCs w:val="26"/>
        </w:rPr>
        <w:t>LDA conclusion</w:t>
      </w:r>
    </w:p>
    <w:p w14:paraId="184790A3" w14:textId="13313337" w:rsidR="00920C33" w:rsidRPr="00920C33" w:rsidRDefault="00920C33" w:rsidP="00920C33">
      <w:r w:rsidRPr="00920C33">
        <w:rPr>
          <w:b/>
        </w:rPr>
        <w:tab/>
      </w:r>
      <w:r w:rsidRPr="00920C33">
        <w:t>LDA was used to predict the foundation type of different buildings based on the variables given in the Kaggle housing data.  The first thing done was to red</w:t>
      </w:r>
      <w:r w:rsidR="00BD478A">
        <w:t xml:space="preserve">uce the number of variables to the manageable number 11.  Then, </w:t>
      </w:r>
      <w:r w:rsidRPr="00920C33">
        <w:t>EDA was completed on the 11 variables using univariate analysis with mixed results, the number of zeros in ma</w:t>
      </w:r>
      <w:r w:rsidR="00BD478A">
        <w:t>ny variables made EDA difficult. T</w:t>
      </w:r>
      <w:r w:rsidRPr="00920C33">
        <w:t>he</w:t>
      </w:r>
      <w:r w:rsidR="00BD478A">
        <w:t xml:space="preserve"> assumption of multivariate normality should be controlled by the</w:t>
      </w:r>
      <w:r w:rsidRPr="00920C33">
        <w:t xml:space="preserve"> number of observations in the data set.   Then we ran the final LDA model to get the predicted results.  Those results will be uploaded with this paper for </w:t>
      </w:r>
      <w:r w:rsidR="00BD478A">
        <w:t>verification</w:t>
      </w:r>
      <w:r w:rsidRPr="00920C33">
        <w:t>.</w:t>
      </w:r>
    </w:p>
    <w:p w14:paraId="0453C780" w14:textId="77777777" w:rsidR="00920C33" w:rsidRPr="00920C33" w:rsidRDefault="00920C33" w:rsidP="00920C33"/>
    <w:p w14:paraId="5159F5A7" w14:textId="77777777" w:rsidR="00920C33" w:rsidRDefault="00920C33" w:rsidP="00920C33">
      <w:pPr>
        <w:pStyle w:val="Heading1"/>
      </w:pPr>
    </w:p>
    <w:p w14:paraId="6A8B6FC9" w14:textId="160177B4" w:rsidR="00E73996" w:rsidRDefault="00E73996">
      <w:pPr>
        <w:pStyle w:val="Heading1"/>
        <w:pPrChange w:id="828" w:author="Lauren Darr" w:date="2017-07-16T08:25:00Z">
          <w:pPr/>
        </w:pPrChange>
      </w:pPr>
      <w:r>
        <w:t>PCA</w:t>
      </w:r>
    </w:p>
    <w:p w14:paraId="024C6EC7" w14:textId="77777777" w:rsidR="00E73996" w:rsidRDefault="00E73996" w:rsidP="00E73996">
      <w:pPr>
        <w:rPr>
          <w:b/>
        </w:rPr>
      </w:pPr>
    </w:p>
    <w:p w14:paraId="49428C54" w14:textId="77777777" w:rsidR="00E73996" w:rsidRDefault="00E73996">
      <w:pPr>
        <w:pStyle w:val="Heading2"/>
        <w:pPrChange w:id="829" w:author="Lauren Darr" w:date="2017-07-16T08:25:00Z">
          <w:pPr/>
        </w:pPrChange>
      </w:pPr>
      <w:r>
        <w:t>Introduction and Assumptions</w:t>
      </w:r>
    </w:p>
    <w:p w14:paraId="190E49AA" w14:textId="27A727D3" w:rsidR="00E73996" w:rsidRDefault="00E73996" w:rsidP="00E73996">
      <w:pPr>
        <w:ind w:firstLine="720"/>
      </w:pPr>
      <w:r>
        <w:t>Principal components analysis (PCA) is primarily used in situations where there are a lot of explanatory variables</w:t>
      </w:r>
      <w:r w:rsidR="00BD478A">
        <w:t>. M</w:t>
      </w:r>
      <w:r>
        <w:t>any of them redundantly explain variance in the response variable. PCA reduce</w:t>
      </w:r>
      <w:r w:rsidR="00637E52">
        <w:t>s the explanatory variables</w:t>
      </w:r>
      <w:r>
        <w:t xml:space="preserve"> into principal components that group correlated variables together in order to explain the most variance.</w:t>
      </w:r>
    </w:p>
    <w:p w14:paraId="542CAC63" w14:textId="77777777" w:rsidR="00E73996" w:rsidRDefault="00E73996" w:rsidP="00E73996">
      <w:r>
        <w:tab/>
        <w:t>In the case of the Kaggle housing data, PCA is an appropriate tool because there is a large number of variables (</w:t>
      </w:r>
      <w:r>
        <w:rPr>
          <w:rFonts w:cstheme="minorHAnsi"/>
        </w:rPr>
        <w:t>~</w:t>
      </w:r>
      <w:r>
        <w:t>80). Since exploration of the Kaggle housing variables has previously been completed, this analysis starts with the pared down set of 14 quantitative variables. Variables excluded from the analysis include qualitative variables and variables that have a large number of missing values.</w:t>
      </w:r>
    </w:p>
    <w:p w14:paraId="50DE438E" w14:textId="291A7099" w:rsidR="00E73996" w:rsidRDefault="00E73996" w:rsidP="00E73996">
      <w:pPr>
        <w:ind w:firstLine="720"/>
      </w:pPr>
      <w:r>
        <w:t>The assumptions of principal components analysis do not differ from the assumptions of multiple linear regression. The primary concerns are linear relationships b</w:t>
      </w:r>
      <w:r w:rsidR="00BD478A">
        <w:t>etween each explanatory and</w:t>
      </w:r>
      <w:r>
        <w:t xml:space="preserve"> response variable and </w:t>
      </w:r>
      <w:r w:rsidR="00BD478A">
        <w:t xml:space="preserve">the </w:t>
      </w:r>
      <w:r>
        <w:t>normal distribution of each variable. For this PCA</w:t>
      </w:r>
      <w:r w:rsidR="00BD478A">
        <w:t>,</w:t>
      </w:r>
      <w:r>
        <w:t xml:space="preserve"> the response variable ‘SalePrice’ was transformed by a common logarithm. The 14 explanatory variables were added to 1 and then transformed by a natural logarithm. It was necessary to add 1 to every value for observations with a value 0. High influential points were excluded fro</w:t>
      </w:r>
      <w:r w:rsidR="00BD478A">
        <w:t xml:space="preserve">m the analysis on the basis of </w:t>
      </w:r>
      <w:r>
        <w:t>ook’s D &gt; 4/1460 (the number of observations).</w:t>
      </w:r>
      <w:r w:rsidR="00637E52">
        <w:t xml:space="preserve"> Finally, the </w:t>
      </w:r>
      <w:r w:rsidR="00A203F7">
        <w:t>explanatory variables were standardized by subtraction of their respective means and division by their respective standard deviations. PCA with raw data tends to emphasize those variables with the highest variance. Also, raw data is only ideal if all variables have the same unit of measure. Standardization accounts for different units of measure and</w:t>
      </w:r>
      <w:r w:rsidR="00E9784D">
        <w:t xml:space="preserve"> allows for all variables to be considered regardless of their variance size. </w:t>
      </w:r>
      <w:r w:rsidR="00A203F7">
        <w:t xml:space="preserve"> </w:t>
      </w:r>
    </w:p>
    <w:p w14:paraId="79D28682" w14:textId="77777777" w:rsidR="00E73996" w:rsidRDefault="00E73996" w:rsidP="00E73996"/>
    <w:p w14:paraId="1C7F26F5" w14:textId="77777777" w:rsidR="00E73996" w:rsidRDefault="00E73996">
      <w:pPr>
        <w:pStyle w:val="Heading2"/>
        <w:pPrChange w:id="830" w:author="Lauren Darr" w:date="2017-07-16T08:25:00Z">
          <w:pPr/>
        </w:pPrChange>
      </w:pPr>
      <w:r>
        <w:t>PCA Analysis</w:t>
      </w:r>
    </w:p>
    <w:p w14:paraId="5506570D" w14:textId="555217ED" w:rsidR="00E73996" w:rsidRDefault="00E73996" w:rsidP="00E73996">
      <w:r>
        <w:t xml:space="preserve">The ‘Princomp’ procedure was used to perform a principal components analysis. The correlation matrix gives the first indicators of which explanatory variables are most strongly correlated. </w:t>
      </w:r>
      <w:r w:rsidR="00BD478A">
        <w:t>Only a few</w:t>
      </w:r>
      <w:bookmarkStart w:id="831" w:name="_GoBack"/>
      <w:bookmarkEnd w:id="831"/>
      <w:r>
        <w:t xml:space="preserve"> variables had any medium-strong correlations. For example, overall condition is not strongly correlated to any of the other variables. On the opposite hand, total rooms above ground has a strong positive relationship with greater living area (0.8052). </w:t>
      </w:r>
    </w:p>
    <w:p w14:paraId="6F466397" w14:textId="77777777" w:rsidR="00E73996" w:rsidRDefault="00E73996" w:rsidP="00E73996"/>
    <w:p w14:paraId="7A6777D6" w14:textId="77777777" w:rsidR="00E73996" w:rsidRPr="00E94DC6" w:rsidRDefault="00E73996" w:rsidP="00E73996">
      <w:r>
        <w:rPr>
          <w:noProof/>
        </w:rPr>
        <w:drawing>
          <wp:inline distT="0" distB="0" distL="0" distR="0" wp14:anchorId="628FF780" wp14:editId="4816CD3B">
            <wp:extent cx="5943600" cy="1633855"/>
            <wp:effectExtent l="0" t="0" r="0" b="44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33855"/>
                    </a:xfrm>
                    <a:prstGeom prst="rect">
                      <a:avLst/>
                    </a:prstGeom>
                  </pic:spPr>
                </pic:pic>
              </a:graphicData>
            </a:graphic>
          </wp:inline>
        </w:drawing>
      </w:r>
    </w:p>
    <w:p w14:paraId="6E6D40CE" w14:textId="77777777" w:rsidR="00E73996" w:rsidRDefault="00E73996" w:rsidP="00E73996">
      <w:pPr>
        <w:rPr>
          <w:b/>
        </w:rPr>
      </w:pPr>
    </w:p>
    <w:p w14:paraId="705C069C" w14:textId="77777777" w:rsidR="00E73996" w:rsidRDefault="00E73996" w:rsidP="00E73996">
      <w:r>
        <w:lastRenderedPageBreak/>
        <w:t>Because there are 14 explanatory variables, there are 14 dimensions to the plot of these variables. It is difficult to understand 14 dimensions, but luckily the majority of the variance is explained by only 8 of these dimensions. The table below lists the 14 components and their eigenvalues. Eigenvalues relate how much variance is in each eigenvector or direction. In order to choose how many principal components to build a model with, the below scree plots were assessed. The scree plots are a visualization of the proportion of variance and cumulative variance explained. The plot of the left makes it clear that the first principal component explains the largest proportion of variance. However, 8 principal components were chosen to build a model because the plot of the right shows that at about the 8</w:t>
      </w:r>
      <w:r w:rsidRPr="00A60D26">
        <w:rPr>
          <w:vertAlign w:val="superscript"/>
        </w:rPr>
        <w:t>th</w:t>
      </w:r>
      <w:r>
        <w:t xml:space="preserve"> component the cumulative variance explained starts to level off. </w:t>
      </w:r>
    </w:p>
    <w:p w14:paraId="15767E8B" w14:textId="77777777" w:rsidR="00E73996" w:rsidRDefault="00E73996" w:rsidP="00E73996"/>
    <w:p w14:paraId="7DE15550" w14:textId="7F93102B" w:rsidR="00E73996" w:rsidRPr="00A60D26" w:rsidRDefault="00E9784D" w:rsidP="00E73996">
      <w:r>
        <w:rPr>
          <w:noProof/>
        </w:rPr>
        <w:drawing>
          <wp:inline distT="0" distB="0" distL="0" distR="0" wp14:anchorId="1335A037" wp14:editId="213EDDCA">
            <wp:extent cx="2161668" cy="211441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7011" cy="2119645"/>
                    </a:xfrm>
                    <a:prstGeom prst="rect">
                      <a:avLst/>
                    </a:prstGeom>
                  </pic:spPr>
                </pic:pic>
              </a:graphicData>
            </a:graphic>
          </wp:inline>
        </w:drawing>
      </w:r>
      <w:r w:rsidR="00E73996">
        <w:t xml:space="preserve">   </w:t>
      </w:r>
      <w:r w:rsidR="00E73996">
        <w:rPr>
          <w:noProof/>
        </w:rPr>
        <w:drawing>
          <wp:inline distT="0" distB="0" distL="0" distR="0" wp14:anchorId="4F495F10" wp14:editId="4CD0D66F">
            <wp:extent cx="3629408" cy="2056664"/>
            <wp:effectExtent l="0" t="0" r="0"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2377" cy="2064013"/>
                    </a:xfrm>
                    <a:prstGeom prst="rect">
                      <a:avLst/>
                    </a:prstGeom>
                  </pic:spPr>
                </pic:pic>
              </a:graphicData>
            </a:graphic>
          </wp:inline>
        </w:drawing>
      </w:r>
    </w:p>
    <w:p w14:paraId="4892CE74" w14:textId="77777777" w:rsidR="00E73996" w:rsidRDefault="00E73996" w:rsidP="00E9784D">
      <w:pPr>
        <w:pStyle w:val="Heading2"/>
      </w:pPr>
    </w:p>
    <w:p w14:paraId="430723AA" w14:textId="77777777" w:rsidR="00E73996" w:rsidRDefault="00E73996" w:rsidP="00E9784D">
      <w:pPr>
        <w:pStyle w:val="Heading2"/>
      </w:pPr>
      <w:r>
        <w:t>Partial Least Squares Regression</w:t>
      </w:r>
    </w:p>
    <w:p w14:paraId="03EFFD57" w14:textId="77777777" w:rsidR="00E73996" w:rsidRDefault="00E73996" w:rsidP="00E73996">
      <w:r>
        <w:t xml:space="preserve">Partial least squares analysis is a regression method particularly suited for principal component analysis. PLS was performed with a maximum number of factors set to 8. A five-fold split cross-validation approach was used to determine the optimal number of factors to include in the model. Because the root mean PRESS statistic continued to decrease from factor 7 to factor 8, all 8 factors were included in the model. The minimum root mean PRESS was 0.3253. However, it is apparent that the root mean PRESS with 8 factors is not very different from root mean PRESS with 4+ factors. The ‘cvtest’ option was added to the PLS model to test for significant difference of root mean PRESS statistic with the addition of each factor. The result, as seen in the below table, indicates that the root mean PRESS statistic is not significantly different for 6 factors as compared to having 7 or 8. Therefore, it is preferable to choose the model with 6 components rather than 8. This removal of two components improved the Kaggle score. </w:t>
      </w:r>
    </w:p>
    <w:p w14:paraId="28D69825" w14:textId="22A8E975" w:rsidR="00E73996" w:rsidRDefault="00E9784D" w:rsidP="00E73996">
      <w:pPr>
        <w:jc w:val="center"/>
      </w:pPr>
      <w:r>
        <w:rPr>
          <w:noProof/>
        </w:rPr>
        <w:lastRenderedPageBreak/>
        <w:drawing>
          <wp:inline distT="0" distB="0" distL="0" distR="0" wp14:anchorId="4510FB81" wp14:editId="750ADD31">
            <wp:extent cx="3829050" cy="1995994"/>
            <wp:effectExtent l="0" t="0" r="0" b="444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2062" cy="1997564"/>
                    </a:xfrm>
                    <a:prstGeom prst="rect">
                      <a:avLst/>
                    </a:prstGeom>
                  </pic:spPr>
                </pic:pic>
              </a:graphicData>
            </a:graphic>
          </wp:inline>
        </w:drawing>
      </w:r>
    </w:p>
    <w:p w14:paraId="127C84B4" w14:textId="1D4435F2" w:rsidR="00E73996" w:rsidRPr="00E9784D" w:rsidRDefault="00E73996" w:rsidP="00E9784D">
      <w:pPr>
        <w:pStyle w:val="Heading2"/>
      </w:pPr>
      <w:r>
        <w:t>Interpretation</w:t>
      </w:r>
    </w:p>
    <w:p w14:paraId="4DFB9C4C" w14:textId="36BA50FD" w:rsidR="00E73996" w:rsidRPr="000617C0" w:rsidRDefault="00E73996" w:rsidP="00E73996">
      <w:r>
        <w:t>Overall, the 6</w:t>
      </w:r>
      <w:r w:rsidR="00E9784D">
        <w:t xml:space="preserve"> component model accounts for 91.0</w:t>
      </w:r>
      <w:r>
        <w:t>% of the variance in the dependent variable log</w:t>
      </w:r>
      <w:r>
        <w:rPr>
          <w:vertAlign w:val="subscript"/>
        </w:rPr>
        <w:t>10</w:t>
      </w:r>
      <w:r>
        <w:t>SaleP</w:t>
      </w:r>
      <w:r w:rsidR="00E9784D">
        <w:t>rice. And, it accounted for 67.2</w:t>
      </w:r>
      <w:r>
        <w:t>% of the variance within the independent variables (see table below).</w:t>
      </w:r>
    </w:p>
    <w:p w14:paraId="48A7DE35" w14:textId="49050027" w:rsidR="00E73996" w:rsidRDefault="00E9784D" w:rsidP="00E73996">
      <w:pPr>
        <w:jc w:val="center"/>
        <w:rPr>
          <w:b/>
        </w:rPr>
      </w:pPr>
      <w:r>
        <w:rPr>
          <w:noProof/>
        </w:rPr>
        <w:drawing>
          <wp:inline distT="0" distB="0" distL="0" distR="0" wp14:anchorId="5FE3C496" wp14:editId="12DAD5B8">
            <wp:extent cx="3644900" cy="1606634"/>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6835" cy="1607487"/>
                    </a:xfrm>
                    <a:prstGeom prst="rect">
                      <a:avLst/>
                    </a:prstGeom>
                  </pic:spPr>
                </pic:pic>
              </a:graphicData>
            </a:graphic>
          </wp:inline>
        </w:drawing>
      </w:r>
    </w:p>
    <w:p w14:paraId="6B0485D9" w14:textId="77777777" w:rsidR="00E73996" w:rsidRDefault="00E73996" w:rsidP="00E73996">
      <w:r>
        <w:t xml:space="preserve">The interpretation of each principal component in terms of the original variables is not straightforward. However, the principal components can be roughly broken down by variables with a correlation matrix between the principal components and the original variables. Below is the correlation table. Where an absolute correlation coefficient was equal to or greater than approximately 0.44 a red box was placed around it. This threshold is based on the largest correlation coefficient for principal component 6. Based on this threshold, the contributing variables for each component were surmised. </w:t>
      </w:r>
    </w:p>
    <w:p w14:paraId="278FB392" w14:textId="77777777" w:rsidR="00E73996" w:rsidRDefault="00E73996" w:rsidP="00E73996"/>
    <w:p w14:paraId="4EE8A481" w14:textId="77777777" w:rsidR="00E73996" w:rsidRDefault="00E73996" w:rsidP="00E73996">
      <w:r>
        <w:tab/>
      </w:r>
      <w:r w:rsidRPr="0076687C">
        <w:rPr>
          <w:b/>
        </w:rPr>
        <w:t xml:space="preserve">Principal Component 1: </w:t>
      </w:r>
      <w:r>
        <w:t xml:space="preserve">The first principal component offers explanation of the variance of lnSalePrice by the variables OverallQual, YearBuilt, YearRemodAdd, FirstFlrSF, GrLivArea, FullBath, TotRmsAbvGrd, Fireplaces, and GarageCars. With a correlation coefficient of 0.844 the greater living area explains the majority of the variance. Since all of these variables are positive it is expected that as one increases the others will too. </w:t>
      </w:r>
    </w:p>
    <w:p w14:paraId="4DFBD91B" w14:textId="77777777" w:rsidR="00E73996" w:rsidRPr="00AF19E8" w:rsidRDefault="00E73996" w:rsidP="00E73996">
      <w:r>
        <w:tab/>
      </w:r>
      <w:r>
        <w:rPr>
          <w:b/>
        </w:rPr>
        <w:t xml:space="preserve">Principal Component 2: </w:t>
      </w:r>
      <w:r>
        <w:t>The second component will increase when the transformed LotArea variable increases</w:t>
      </w:r>
      <w:r>
        <w:rPr>
          <w:b/>
        </w:rPr>
        <w:t xml:space="preserve"> </w:t>
      </w:r>
      <w:r>
        <w:t>and the transformed YearBuilt decreases.</w:t>
      </w:r>
    </w:p>
    <w:p w14:paraId="51C4BE65" w14:textId="77777777" w:rsidR="00E73996" w:rsidRPr="00AF19E8" w:rsidRDefault="00E73996" w:rsidP="00E73996">
      <w:r>
        <w:rPr>
          <w:b/>
        </w:rPr>
        <w:tab/>
        <w:t xml:space="preserve">Principal Component 3: </w:t>
      </w:r>
      <w:r>
        <w:t>The third component will increase when the transformed value of BsmtFullBath increases and when the transformed value of HalfBath decreases.</w:t>
      </w:r>
    </w:p>
    <w:p w14:paraId="03C8FD84" w14:textId="77777777" w:rsidR="00E73996" w:rsidRPr="00AF19E8" w:rsidRDefault="00E73996" w:rsidP="00E73996">
      <w:r>
        <w:rPr>
          <w:b/>
        </w:rPr>
        <w:tab/>
        <w:t xml:space="preserve">Principal Component 4: </w:t>
      </w:r>
      <w:r>
        <w:t xml:space="preserve">The fourth component will increase when the transformed number of OverallCond increases and the transformed value of BsmtHalfBath increases. </w:t>
      </w:r>
    </w:p>
    <w:p w14:paraId="50B255BE" w14:textId="77777777" w:rsidR="00E73996" w:rsidRPr="00A44EBF" w:rsidRDefault="00E73996" w:rsidP="00E73996">
      <w:r>
        <w:rPr>
          <w:b/>
        </w:rPr>
        <w:tab/>
        <w:t xml:space="preserve">Principal Component 5: </w:t>
      </w:r>
      <w:r>
        <w:t>The fifth component will increase when the transformed value of OverallCond increases, the transformed value of BsmtFullBath increases, and the transformed value of BsmtHalfBath decreases.</w:t>
      </w:r>
    </w:p>
    <w:p w14:paraId="64903AFB" w14:textId="77777777" w:rsidR="00E73996" w:rsidRDefault="00E73996" w:rsidP="00E73996">
      <w:r>
        <w:rPr>
          <w:b/>
        </w:rPr>
        <w:lastRenderedPageBreak/>
        <w:tab/>
        <w:t>Principal Component 6:</w:t>
      </w:r>
      <w:r>
        <w:t xml:space="preserve"> The final component will increase when the transformed value of HalfBath increases. </w:t>
      </w:r>
    </w:p>
    <w:p w14:paraId="0C338AAD" w14:textId="77777777" w:rsidR="00E73996" w:rsidRDefault="00E73996" w:rsidP="00E73996"/>
    <w:p w14:paraId="305BBA02" w14:textId="77777777" w:rsidR="00E73996" w:rsidRPr="0076687C" w:rsidRDefault="00E73996" w:rsidP="00E73996">
      <w:r>
        <w:t>PCA allowed for the discovery of correlations between explanatory variables that were not necessarily intuitively predicted. For example, the number of fire places and the year built could explain some of the same variance in the log transformation of the sale price. PCA proved to be an efficient means of predicting the Sale Price of homes in Ames, Iowa by reducing the amount of redundant predictor variables.</w:t>
      </w:r>
    </w:p>
    <w:p w14:paraId="49FBAA2E" w14:textId="77777777" w:rsidR="00E73996" w:rsidRDefault="00E73996" w:rsidP="00E73996"/>
    <w:p w14:paraId="56BC7D2D" w14:textId="77777777" w:rsidR="00E73996" w:rsidRDefault="00E73996" w:rsidP="00E73996"/>
    <w:p w14:paraId="0FD9BDA3" w14:textId="77777777" w:rsidR="00E34FF8" w:rsidRDefault="00E73996" w:rsidP="00E73996">
      <w:r>
        <w:rPr>
          <w:noProof/>
        </w:rPr>
        <w:drawing>
          <wp:inline distT="0" distB="0" distL="0" distR="0" wp14:anchorId="2AFF2514" wp14:editId="193E49CF">
            <wp:extent cx="3722704" cy="5612818"/>
            <wp:effectExtent l="0" t="0" r="0"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4604" cy="5615683"/>
                    </a:xfrm>
                    <a:prstGeom prst="rect">
                      <a:avLst/>
                    </a:prstGeom>
                  </pic:spPr>
                </pic:pic>
              </a:graphicData>
            </a:graphic>
          </wp:inline>
        </w:drawing>
      </w:r>
      <w:bookmarkEnd w:id="827"/>
    </w:p>
    <w:p w14:paraId="3AADB436" w14:textId="77777777" w:rsidR="00E34FF8" w:rsidRDefault="00E34FF8" w:rsidP="00E73996"/>
    <w:p w14:paraId="6B53EE96" w14:textId="77777777" w:rsidR="00E34FF8" w:rsidRDefault="00E34FF8" w:rsidP="00E34FF8">
      <w:pPr>
        <w:pStyle w:val="Heading1"/>
      </w:pPr>
      <w:r>
        <w:lastRenderedPageBreak/>
        <w:t>Comparing Competing Models</w:t>
      </w:r>
    </w:p>
    <w:tbl>
      <w:tblPr>
        <w:tblStyle w:val="TableGrid"/>
        <w:tblW w:w="8460" w:type="dxa"/>
        <w:tblInd w:w="625" w:type="dxa"/>
        <w:tblLayout w:type="fixed"/>
        <w:tblLook w:val="04A0" w:firstRow="1" w:lastRow="0" w:firstColumn="1" w:lastColumn="0" w:noHBand="0" w:noVBand="1"/>
      </w:tblPr>
      <w:tblGrid>
        <w:gridCol w:w="1692"/>
        <w:gridCol w:w="1692"/>
        <w:gridCol w:w="1692"/>
        <w:gridCol w:w="1692"/>
        <w:gridCol w:w="1692"/>
      </w:tblGrid>
      <w:tr w:rsidR="00E34FF8" w:rsidRPr="00D24393" w14:paraId="2B1A5C1F" w14:textId="77777777" w:rsidTr="00C81733">
        <w:trPr>
          <w:trHeight w:val="1155"/>
        </w:trPr>
        <w:tc>
          <w:tcPr>
            <w:tcW w:w="1692" w:type="dxa"/>
          </w:tcPr>
          <w:p w14:paraId="1C94801F" w14:textId="77777777" w:rsidR="00E34FF8" w:rsidRPr="00D24393" w:rsidRDefault="00E34FF8" w:rsidP="00C81733">
            <w:pPr>
              <w:pStyle w:val="NormalWeb"/>
              <w:spacing w:before="192" w:beforeAutospacing="0" w:after="192" w:afterAutospacing="0"/>
              <w:rPr>
                <w:rFonts w:ascii="Helvetica Neue" w:hAnsi="Helvetica Neue"/>
                <w:b/>
                <w:color w:val="555555"/>
                <w:sz w:val="22"/>
              </w:rPr>
            </w:pPr>
            <w:r w:rsidRPr="00D24393">
              <w:rPr>
                <w:rFonts w:ascii="Helvetica Neue" w:hAnsi="Helvetica Neue"/>
                <w:b/>
                <w:color w:val="555555"/>
                <w:sz w:val="22"/>
              </w:rPr>
              <w:t>Test Set Models</w:t>
            </w:r>
          </w:p>
        </w:tc>
        <w:tc>
          <w:tcPr>
            <w:tcW w:w="1692" w:type="dxa"/>
          </w:tcPr>
          <w:p w14:paraId="0803DF09" w14:textId="77777777" w:rsidR="00E34FF8" w:rsidRPr="00D24393" w:rsidRDefault="00E34FF8" w:rsidP="00C81733">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R2</w:t>
            </w:r>
          </w:p>
        </w:tc>
        <w:tc>
          <w:tcPr>
            <w:tcW w:w="1692" w:type="dxa"/>
          </w:tcPr>
          <w:p w14:paraId="17901179" w14:textId="77777777" w:rsidR="00E34FF8" w:rsidRPr="00D24393" w:rsidRDefault="00E34FF8" w:rsidP="00C81733">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Adjusted R2</w:t>
            </w:r>
          </w:p>
        </w:tc>
        <w:tc>
          <w:tcPr>
            <w:tcW w:w="1692" w:type="dxa"/>
          </w:tcPr>
          <w:p w14:paraId="0CFB0116" w14:textId="77777777" w:rsidR="00E34FF8" w:rsidRPr="00D24393" w:rsidRDefault="00E34FF8" w:rsidP="00C81733">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 xml:space="preserve">Kaggle </w:t>
            </w:r>
          </w:p>
          <w:p w14:paraId="14657054" w14:textId="77777777" w:rsidR="00E34FF8" w:rsidRPr="00D24393" w:rsidRDefault="00E34FF8" w:rsidP="00C81733">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Score</w:t>
            </w:r>
          </w:p>
        </w:tc>
        <w:tc>
          <w:tcPr>
            <w:tcW w:w="1692" w:type="dxa"/>
          </w:tcPr>
          <w:p w14:paraId="1292F6FF" w14:textId="037D5ADD" w:rsidR="00E34FF8" w:rsidRPr="00D24393" w:rsidRDefault="00E34FF8" w:rsidP="00C81733">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Minimum Root Mean Press</w:t>
            </w:r>
          </w:p>
        </w:tc>
      </w:tr>
      <w:tr w:rsidR="00E34FF8" w:rsidRPr="00D24393" w14:paraId="35BD9D94" w14:textId="77777777" w:rsidTr="00C81733">
        <w:trPr>
          <w:trHeight w:val="1155"/>
        </w:trPr>
        <w:tc>
          <w:tcPr>
            <w:tcW w:w="1692" w:type="dxa"/>
          </w:tcPr>
          <w:p w14:paraId="2D4CCFAE" w14:textId="780848A5" w:rsidR="00E34FF8" w:rsidRDefault="00E34FF8" w:rsidP="00C81733">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PCA Model</w:t>
            </w:r>
            <w:r w:rsidRPr="00D24393">
              <w:rPr>
                <w:rFonts w:ascii="Helvetica Neue" w:hAnsi="Helvetica Neue"/>
                <w:color w:val="555555"/>
                <w:sz w:val="22"/>
              </w:rPr>
              <w:t xml:space="preserve"> </w:t>
            </w:r>
          </w:p>
          <w:p w14:paraId="76C80573" w14:textId="77777777" w:rsidR="00E34FF8" w:rsidRPr="00D24393" w:rsidRDefault="00E34FF8" w:rsidP="00C81733">
            <w:pPr>
              <w:pStyle w:val="NormalWeb"/>
              <w:spacing w:before="192" w:beforeAutospacing="0" w:after="192" w:afterAutospacing="0"/>
              <w:rPr>
                <w:rFonts w:ascii="Helvetica Neue" w:hAnsi="Helvetica Neue"/>
                <w:color w:val="555555"/>
                <w:sz w:val="22"/>
              </w:rPr>
            </w:pPr>
          </w:p>
        </w:tc>
        <w:tc>
          <w:tcPr>
            <w:tcW w:w="1692" w:type="dxa"/>
          </w:tcPr>
          <w:p w14:paraId="7285F24D" w14:textId="77777777" w:rsidR="00E34FF8" w:rsidRDefault="00E34FF8" w:rsidP="00C81733">
            <w:pPr>
              <w:pStyle w:val="NormalWeb"/>
              <w:spacing w:before="192" w:beforeAutospacing="0" w:after="192" w:afterAutospacing="0"/>
              <w:rPr>
                <w:rFonts w:ascii="Helvetica Neue" w:hAnsi="Helvetica Neue"/>
                <w:color w:val="555555"/>
                <w:sz w:val="22"/>
              </w:rPr>
            </w:pPr>
          </w:p>
          <w:p w14:paraId="17AD78F9" w14:textId="752F52A3" w:rsidR="00E34FF8" w:rsidRPr="00D24393" w:rsidRDefault="00E34FF8" w:rsidP="00C81733">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0.9084</w:t>
            </w:r>
          </w:p>
        </w:tc>
        <w:tc>
          <w:tcPr>
            <w:tcW w:w="1692" w:type="dxa"/>
          </w:tcPr>
          <w:p w14:paraId="7506ABD1" w14:textId="77777777" w:rsidR="00E34FF8" w:rsidRDefault="00E34FF8" w:rsidP="00C81733">
            <w:pPr>
              <w:pStyle w:val="NormalWeb"/>
              <w:spacing w:before="192" w:beforeAutospacing="0" w:after="192" w:afterAutospacing="0"/>
              <w:rPr>
                <w:rFonts w:ascii="Helvetica Neue" w:hAnsi="Helvetica Neue"/>
                <w:color w:val="555555"/>
                <w:sz w:val="22"/>
              </w:rPr>
            </w:pPr>
          </w:p>
          <w:p w14:paraId="1BFA5615" w14:textId="296BEB74" w:rsidR="00E34FF8" w:rsidRPr="00D24393" w:rsidRDefault="00E34FF8" w:rsidP="00C81733">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N/A</w:t>
            </w:r>
          </w:p>
        </w:tc>
        <w:tc>
          <w:tcPr>
            <w:tcW w:w="1692" w:type="dxa"/>
          </w:tcPr>
          <w:p w14:paraId="6DC51F7F" w14:textId="77777777" w:rsidR="00E34FF8" w:rsidRDefault="00E34FF8" w:rsidP="00C81733">
            <w:pPr>
              <w:pStyle w:val="NormalWeb"/>
              <w:spacing w:before="192" w:beforeAutospacing="0" w:after="192" w:afterAutospacing="0"/>
              <w:rPr>
                <w:rFonts w:ascii="Helvetica Neue" w:hAnsi="Helvetica Neue"/>
                <w:color w:val="555555"/>
                <w:sz w:val="22"/>
              </w:rPr>
            </w:pPr>
          </w:p>
          <w:p w14:paraId="3E5629FF" w14:textId="259251EF" w:rsidR="00E34FF8" w:rsidRPr="00D24393" w:rsidRDefault="00E34FF8" w:rsidP="00C81733">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0.14193</w:t>
            </w:r>
          </w:p>
        </w:tc>
        <w:tc>
          <w:tcPr>
            <w:tcW w:w="1692" w:type="dxa"/>
          </w:tcPr>
          <w:p w14:paraId="2D309AFB" w14:textId="77777777" w:rsidR="00E34FF8" w:rsidRDefault="00E34FF8" w:rsidP="00C81733">
            <w:pPr>
              <w:pStyle w:val="NormalWeb"/>
              <w:spacing w:before="192" w:beforeAutospacing="0" w:after="192" w:afterAutospacing="0"/>
              <w:rPr>
                <w:rFonts w:ascii="Helvetica Neue" w:hAnsi="Helvetica Neue"/>
                <w:color w:val="555555"/>
                <w:sz w:val="22"/>
              </w:rPr>
            </w:pPr>
          </w:p>
          <w:p w14:paraId="0A95F3FB" w14:textId="7DD571D8" w:rsidR="00E34FF8" w:rsidRDefault="00E34FF8" w:rsidP="00C81733">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0.3514</w:t>
            </w:r>
          </w:p>
        </w:tc>
      </w:tr>
      <w:tr w:rsidR="00E34FF8" w:rsidRPr="00D24393" w14:paraId="44E83E3B" w14:textId="77777777" w:rsidTr="00C81733">
        <w:trPr>
          <w:trHeight w:val="1155"/>
        </w:trPr>
        <w:tc>
          <w:tcPr>
            <w:tcW w:w="1692" w:type="dxa"/>
          </w:tcPr>
          <w:p w14:paraId="465315D9" w14:textId="05C7EB0F" w:rsidR="00E34FF8" w:rsidRDefault="00E34FF8" w:rsidP="00C81733">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LDA Model</w:t>
            </w:r>
          </w:p>
          <w:p w14:paraId="7C7A12ED" w14:textId="77777777" w:rsidR="00E34FF8" w:rsidRPr="00D24393" w:rsidRDefault="00E34FF8" w:rsidP="00C81733">
            <w:pPr>
              <w:pStyle w:val="NormalWeb"/>
              <w:spacing w:before="192" w:beforeAutospacing="0" w:after="192" w:afterAutospacing="0"/>
              <w:rPr>
                <w:rFonts w:ascii="Helvetica Neue" w:hAnsi="Helvetica Neue"/>
                <w:color w:val="555555"/>
                <w:sz w:val="22"/>
              </w:rPr>
            </w:pPr>
          </w:p>
        </w:tc>
        <w:tc>
          <w:tcPr>
            <w:tcW w:w="1692" w:type="dxa"/>
          </w:tcPr>
          <w:p w14:paraId="7234F9EB" w14:textId="77777777" w:rsidR="00E34FF8" w:rsidRDefault="00E34FF8" w:rsidP="00C81733">
            <w:pPr>
              <w:pStyle w:val="NormalWeb"/>
              <w:spacing w:before="192" w:beforeAutospacing="0" w:after="192" w:afterAutospacing="0"/>
              <w:rPr>
                <w:rFonts w:ascii="Helvetica Neue" w:hAnsi="Helvetica Neue"/>
                <w:color w:val="555555"/>
                <w:sz w:val="22"/>
              </w:rPr>
            </w:pPr>
          </w:p>
          <w:p w14:paraId="756494E5" w14:textId="4E3A929C" w:rsidR="00E34FF8" w:rsidRPr="00D24393" w:rsidRDefault="00E34FF8" w:rsidP="00C81733">
            <w:pPr>
              <w:pStyle w:val="NormalWeb"/>
              <w:spacing w:before="192" w:beforeAutospacing="0" w:after="192" w:afterAutospacing="0"/>
              <w:rPr>
                <w:rFonts w:ascii="Helvetica Neue" w:hAnsi="Helvetica Neue"/>
                <w:color w:val="555555"/>
                <w:sz w:val="22"/>
              </w:rPr>
            </w:pPr>
          </w:p>
        </w:tc>
        <w:tc>
          <w:tcPr>
            <w:tcW w:w="1692" w:type="dxa"/>
          </w:tcPr>
          <w:p w14:paraId="2EB0FE04" w14:textId="77777777" w:rsidR="00E34FF8" w:rsidRDefault="00E34FF8" w:rsidP="00C81733">
            <w:pPr>
              <w:pStyle w:val="NormalWeb"/>
              <w:spacing w:before="192" w:beforeAutospacing="0" w:after="192" w:afterAutospacing="0"/>
              <w:rPr>
                <w:rFonts w:ascii="Helvetica Neue" w:hAnsi="Helvetica Neue"/>
                <w:color w:val="555555"/>
                <w:sz w:val="22"/>
              </w:rPr>
            </w:pPr>
          </w:p>
          <w:p w14:paraId="570DBDC9" w14:textId="5725C189" w:rsidR="00E34FF8" w:rsidRPr="00D24393" w:rsidRDefault="00E34FF8" w:rsidP="00C81733">
            <w:pPr>
              <w:pStyle w:val="NormalWeb"/>
              <w:spacing w:before="192" w:beforeAutospacing="0" w:after="192" w:afterAutospacing="0"/>
              <w:rPr>
                <w:rFonts w:ascii="Helvetica Neue" w:hAnsi="Helvetica Neue"/>
                <w:color w:val="555555"/>
                <w:sz w:val="22"/>
              </w:rPr>
            </w:pPr>
          </w:p>
        </w:tc>
        <w:tc>
          <w:tcPr>
            <w:tcW w:w="1692" w:type="dxa"/>
          </w:tcPr>
          <w:p w14:paraId="4536BC29" w14:textId="7A80B692" w:rsidR="00E34FF8" w:rsidRPr="00D24393" w:rsidRDefault="00E34FF8" w:rsidP="00C81733">
            <w:pPr>
              <w:pStyle w:val="NormalWeb"/>
              <w:spacing w:before="192" w:beforeAutospacing="0" w:after="192" w:afterAutospacing="0"/>
              <w:rPr>
                <w:rFonts w:ascii="Helvetica Neue" w:hAnsi="Helvetica Neue"/>
                <w:color w:val="555555"/>
                <w:sz w:val="22"/>
              </w:rPr>
            </w:pPr>
          </w:p>
        </w:tc>
        <w:tc>
          <w:tcPr>
            <w:tcW w:w="1692" w:type="dxa"/>
          </w:tcPr>
          <w:p w14:paraId="5FDD3933" w14:textId="1E1C0A05" w:rsidR="00E34FF8" w:rsidRDefault="00E34FF8" w:rsidP="00C81733">
            <w:pPr>
              <w:pStyle w:val="NormalWeb"/>
              <w:spacing w:before="192" w:beforeAutospacing="0" w:after="192" w:afterAutospacing="0"/>
              <w:rPr>
                <w:rFonts w:ascii="Helvetica Neue" w:hAnsi="Helvetica Neue"/>
                <w:color w:val="555555"/>
                <w:sz w:val="22"/>
              </w:rPr>
            </w:pPr>
          </w:p>
        </w:tc>
      </w:tr>
    </w:tbl>
    <w:p w14:paraId="13BAABCF" w14:textId="03799BA0" w:rsidR="00E73996" w:rsidRDefault="00E73996" w:rsidP="00E34FF8">
      <w:pPr>
        <w:pStyle w:val="Heading1"/>
      </w:pPr>
      <w:r>
        <w:br w:type="page"/>
      </w:r>
    </w:p>
    <w:p w14:paraId="7CB14E4A" w14:textId="59B51A31" w:rsidR="00C534DA" w:rsidRDefault="00747712" w:rsidP="00375802">
      <w:pPr>
        <w:pStyle w:val="Heading1"/>
        <w:jc w:val="center"/>
      </w:pPr>
      <w:r>
        <w:lastRenderedPageBreak/>
        <w:t>Appendix</w:t>
      </w:r>
    </w:p>
    <w:p w14:paraId="5765913F" w14:textId="5A698B74" w:rsidR="00EA1641" w:rsidRPr="00EA1641" w:rsidRDefault="00EA1641" w:rsidP="00EA1641">
      <w:r>
        <w:t>1. Question 1, Model 2</w:t>
      </w:r>
    </w:p>
    <w:p w14:paraId="7A4813E9" w14:textId="77777777" w:rsidR="006F61B6" w:rsidRPr="006F61B6" w:rsidRDefault="006F61B6" w:rsidP="006F61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20202"/>
        </w:rPr>
      </w:pPr>
      <w:r w:rsidRPr="006F61B6">
        <w:rPr>
          <w:rFonts w:ascii="Consolas" w:eastAsia="Times New Roman" w:hAnsi="Consolas" w:cs="Courier New"/>
          <w:color w:val="020202"/>
        </w:rPr>
        <w:t>*Data download and cleaning;</w:t>
      </w:r>
      <w:r w:rsidRPr="006F61B6">
        <w:rPr>
          <w:rFonts w:ascii="Consolas" w:eastAsia="Times New Roman" w:hAnsi="Consolas" w:cs="Courier New"/>
          <w:color w:val="020202"/>
        </w:rPr>
        <w:br/>
        <w:t>*importing train.CSV;</w:t>
      </w:r>
      <w:r w:rsidRPr="006F61B6">
        <w:rPr>
          <w:rFonts w:ascii="Consolas" w:eastAsia="Times New Roman" w:hAnsi="Consolas" w:cs="Courier New"/>
          <w:color w:val="020202"/>
        </w:rPr>
        <w:br/>
        <w:t>Proc import datafile = "/home/sgozdzialski0/train.csv"</w:t>
      </w:r>
      <w:r w:rsidRPr="006F61B6">
        <w:rPr>
          <w:rFonts w:ascii="Consolas" w:eastAsia="Times New Roman" w:hAnsi="Consolas" w:cs="Courier New"/>
          <w:color w:val="020202"/>
        </w:rPr>
        <w:br/>
        <w:t>out = train</w:t>
      </w:r>
      <w:r w:rsidRPr="006F61B6">
        <w:rPr>
          <w:rFonts w:ascii="Consolas" w:eastAsia="Times New Roman" w:hAnsi="Consolas" w:cs="Courier New"/>
          <w:color w:val="020202"/>
        </w:rPr>
        <w:br/>
        <w:t>replace;</w:t>
      </w:r>
      <w:r w:rsidRPr="006F61B6">
        <w:rPr>
          <w:rFonts w:ascii="Consolas" w:eastAsia="Times New Roman" w:hAnsi="Consolas" w:cs="Courier New"/>
          <w:color w:val="020202"/>
        </w:rPr>
        <w:br/>
        <w:t>delimiter=',';</w:t>
      </w:r>
      <w:r w:rsidRPr="006F61B6">
        <w:rPr>
          <w:rFonts w:ascii="Consolas" w:eastAsia="Times New Roman" w:hAnsi="Consolas" w:cs="Courier New"/>
          <w:color w:val="020202"/>
        </w:rPr>
        <w:br/>
        <w:t>getnames=yes;</w:t>
      </w:r>
      <w:r w:rsidRPr="006F61B6">
        <w:rPr>
          <w:rFonts w:ascii="Consolas" w:eastAsia="Times New Roman" w:hAnsi="Consolas" w:cs="Courier New"/>
          <w:color w:val="020202"/>
        </w:rPr>
        <w:br/>
        <w:t>run;</w:t>
      </w:r>
      <w:r w:rsidRPr="006F61B6">
        <w:rPr>
          <w:rFonts w:ascii="Consolas" w:eastAsia="Times New Roman" w:hAnsi="Consolas" w:cs="Courier New"/>
          <w:color w:val="020202"/>
        </w:rPr>
        <w:br/>
        <w:t>*importing the test data;</w:t>
      </w:r>
      <w:r w:rsidRPr="006F61B6">
        <w:rPr>
          <w:rFonts w:ascii="Consolas" w:eastAsia="Times New Roman" w:hAnsi="Consolas" w:cs="Courier New"/>
          <w:color w:val="020202"/>
        </w:rPr>
        <w:br/>
        <w:t>proc import datafile = "/home/sgozdzialski0/test.csv"</w:t>
      </w:r>
      <w:r w:rsidRPr="006F61B6">
        <w:rPr>
          <w:rFonts w:ascii="Consolas" w:eastAsia="Times New Roman" w:hAnsi="Consolas" w:cs="Courier New"/>
          <w:color w:val="020202"/>
        </w:rPr>
        <w:br/>
        <w:t>out= test</w:t>
      </w:r>
      <w:r w:rsidRPr="006F61B6">
        <w:rPr>
          <w:rFonts w:ascii="Consolas" w:eastAsia="Times New Roman" w:hAnsi="Consolas" w:cs="Courier New"/>
          <w:color w:val="020202"/>
        </w:rPr>
        <w:br/>
        <w:t>replace;</w:t>
      </w:r>
      <w:r w:rsidRPr="006F61B6">
        <w:rPr>
          <w:rFonts w:ascii="Consolas" w:eastAsia="Times New Roman" w:hAnsi="Consolas" w:cs="Courier New"/>
          <w:color w:val="020202"/>
        </w:rPr>
        <w:br/>
        <w:t>delimiter = ',';</w:t>
      </w:r>
      <w:r w:rsidRPr="006F61B6">
        <w:rPr>
          <w:rFonts w:ascii="Consolas" w:eastAsia="Times New Roman" w:hAnsi="Consolas" w:cs="Courier New"/>
          <w:color w:val="020202"/>
        </w:rPr>
        <w:br/>
        <w:t>getnames = yes;</w:t>
      </w:r>
      <w:r w:rsidRPr="006F61B6">
        <w:rPr>
          <w:rFonts w:ascii="Consolas" w:eastAsia="Times New Roman" w:hAnsi="Consolas" w:cs="Courier New"/>
          <w:color w:val="020202"/>
        </w:rPr>
        <w:br/>
        <w:t>run;</w:t>
      </w:r>
      <w:r w:rsidRPr="006F61B6">
        <w:rPr>
          <w:rFonts w:ascii="Consolas" w:eastAsia="Times New Roman" w:hAnsi="Consolas" w:cs="Courier New"/>
          <w:color w:val="020202"/>
        </w:rPr>
        <w:br/>
      </w:r>
      <w:r w:rsidRPr="006F61B6">
        <w:rPr>
          <w:rFonts w:ascii="Consolas" w:eastAsia="Times New Roman" w:hAnsi="Consolas" w:cs="Courier New"/>
          <w:color w:val="020202"/>
        </w:rPr>
        <w:tab/>
      </w:r>
      <w:r w:rsidRPr="006F61B6">
        <w:rPr>
          <w:rFonts w:ascii="Consolas" w:eastAsia="Times New Roman" w:hAnsi="Consolas" w:cs="Courier New"/>
          <w:color w:val="020202"/>
        </w:rPr>
        <w:br/>
      </w:r>
      <w:r w:rsidRPr="006F61B6">
        <w:rPr>
          <w:rFonts w:ascii="Consolas" w:eastAsia="Times New Roman" w:hAnsi="Consolas" w:cs="Courier New"/>
          <w:color w:val="020202"/>
        </w:rPr>
        <w:tab/>
      </w:r>
      <w:r w:rsidRPr="006F61B6">
        <w:rPr>
          <w:rFonts w:ascii="Consolas" w:eastAsia="Times New Roman" w:hAnsi="Consolas" w:cs="Courier New"/>
          <w:color w:val="020202"/>
        </w:rPr>
        <w:br/>
        <w:t>*Square root transformaiton on saleprice. To fix the none normality;</w:t>
      </w:r>
      <w:r w:rsidRPr="006F61B6">
        <w:rPr>
          <w:rFonts w:ascii="Consolas" w:eastAsia="Times New Roman" w:hAnsi="Consolas" w:cs="Courier New"/>
          <w:color w:val="020202"/>
        </w:rPr>
        <w:br/>
        <w:t>data train2;</w:t>
      </w:r>
      <w:r w:rsidRPr="006F61B6">
        <w:rPr>
          <w:rFonts w:ascii="Consolas" w:eastAsia="Times New Roman" w:hAnsi="Consolas" w:cs="Courier New"/>
          <w:color w:val="020202"/>
        </w:rPr>
        <w:br/>
        <w:t>set train;</w:t>
      </w:r>
      <w:r w:rsidRPr="006F61B6">
        <w:rPr>
          <w:rFonts w:ascii="Consolas" w:eastAsia="Times New Roman" w:hAnsi="Consolas" w:cs="Courier New"/>
          <w:color w:val="020202"/>
        </w:rPr>
        <w:br/>
        <w:t>where saleprice &gt; 100;</w:t>
      </w:r>
      <w:r w:rsidRPr="006F61B6">
        <w:rPr>
          <w:rFonts w:ascii="Consolas" w:eastAsia="Times New Roman" w:hAnsi="Consolas" w:cs="Courier New"/>
          <w:color w:val="020202"/>
        </w:rPr>
        <w:br/>
        <w:t>Transprice = sqrt(saleprice);</w:t>
      </w:r>
      <w:r w:rsidRPr="006F61B6">
        <w:rPr>
          <w:rFonts w:ascii="Consolas" w:eastAsia="Times New Roman" w:hAnsi="Consolas" w:cs="Courier New"/>
          <w:color w:val="020202"/>
        </w:rPr>
        <w:br/>
        <w:t>run;</w:t>
      </w:r>
      <w:r w:rsidRPr="006F61B6">
        <w:rPr>
          <w:rFonts w:ascii="Consolas" w:eastAsia="Times New Roman" w:hAnsi="Consolas" w:cs="Courier New"/>
          <w:color w:val="020202"/>
        </w:rPr>
        <w:br/>
      </w:r>
      <w:r w:rsidRPr="006F61B6">
        <w:rPr>
          <w:rFonts w:ascii="Consolas" w:eastAsia="Times New Roman" w:hAnsi="Consolas" w:cs="Courier New"/>
          <w:color w:val="020202"/>
        </w:rPr>
        <w:tab/>
      </w:r>
      <w:r w:rsidRPr="006F61B6">
        <w:rPr>
          <w:rFonts w:ascii="Consolas" w:eastAsia="Times New Roman" w:hAnsi="Consolas" w:cs="Courier New"/>
          <w:color w:val="020202"/>
        </w:rPr>
        <w:br/>
      </w:r>
      <w:r w:rsidRPr="006F61B6">
        <w:rPr>
          <w:rFonts w:ascii="Consolas" w:eastAsia="Times New Roman" w:hAnsi="Consolas" w:cs="Courier New"/>
          <w:color w:val="020202"/>
        </w:rPr>
        <w:tab/>
      </w:r>
      <w:r w:rsidRPr="006F61B6">
        <w:rPr>
          <w:rFonts w:ascii="Consolas" w:eastAsia="Times New Roman" w:hAnsi="Consolas" w:cs="Courier New"/>
          <w:color w:val="020202"/>
        </w:rPr>
        <w:br/>
        <w:t>* imputing datafile into test data set and adding saleprice to test dataset;</w:t>
      </w:r>
      <w:r w:rsidRPr="006F61B6">
        <w:rPr>
          <w:rFonts w:ascii="Consolas" w:eastAsia="Times New Roman" w:hAnsi="Consolas" w:cs="Courier New"/>
          <w:color w:val="020202"/>
        </w:rPr>
        <w:br/>
        <w:t>data test;</w:t>
      </w:r>
      <w:r w:rsidRPr="006F61B6">
        <w:rPr>
          <w:rFonts w:ascii="Consolas" w:eastAsia="Times New Roman" w:hAnsi="Consolas" w:cs="Courier New"/>
          <w:color w:val="020202"/>
        </w:rPr>
        <w:br/>
        <w:t>set test;</w:t>
      </w:r>
      <w:r w:rsidRPr="006F61B6">
        <w:rPr>
          <w:rFonts w:ascii="Consolas" w:eastAsia="Times New Roman" w:hAnsi="Consolas" w:cs="Courier New"/>
          <w:color w:val="020202"/>
        </w:rPr>
        <w:br/>
        <w:t>saleprice =.;</w:t>
      </w:r>
      <w:r w:rsidRPr="006F61B6">
        <w:rPr>
          <w:rFonts w:ascii="Consolas" w:eastAsia="Times New Roman" w:hAnsi="Consolas" w:cs="Courier New"/>
          <w:color w:val="020202"/>
        </w:rPr>
        <w:br/>
        <w:t>run;</w:t>
      </w:r>
      <w:r w:rsidRPr="006F61B6">
        <w:rPr>
          <w:rFonts w:ascii="Consolas" w:eastAsia="Times New Roman" w:hAnsi="Consolas" w:cs="Courier New"/>
          <w:color w:val="020202"/>
        </w:rPr>
        <w:br/>
      </w:r>
      <w:r w:rsidRPr="006F61B6">
        <w:rPr>
          <w:rFonts w:ascii="Consolas" w:eastAsia="Times New Roman" w:hAnsi="Consolas" w:cs="Courier New"/>
          <w:color w:val="020202"/>
        </w:rPr>
        <w:br/>
        <w:t>proc sort data=train2;</w:t>
      </w:r>
      <w:r w:rsidRPr="006F61B6">
        <w:rPr>
          <w:rFonts w:ascii="Consolas" w:eastAsia="Times New Roman" w:hAnsi="Consolas" w:cs="Courier New"/>
          <w:color w:val="020202"/>
        </w:rPr>
        <w:br/>
        <w:t>by neighborhood;</w:t>
      </w:r>
      <w:r w:rsidRPr="006F61B6">
        <w:rPr>
          <w:rFonts w:ascii="Consolas" w:eastAsia="Times New Roman" w:hAnsi="Consolas" w:cs="Courier New"/>
          <w:color w:val="020202"/>
        </w:rPr>
        <w:br/>
        <w:t xml:space="preserve">run; </w:t>
      </w:r>
      <w:r w:rsidRPr="006F61B6">
        <w:rPr>
          <w:rFonts w:ascii="Consolas" w:eastAsia="Times New Roman" w:hAnsi="Consolas" w:cs="Courier New"/>
          <w:color w:val="020202"/>
        </w:rPr>
        <w:br/>
      </w:r>
      <w:r w:rsidRPr="006F61B6">
        <w:rPr>
          <w:rFonts w:ascii="Consolas" w:eastAsia="Times New Roman" w:hAnsi="Consolas" w:cs="Courier New"/>
          <w:color w:val="020202"/>
        </w:rPr>
        <w:br/>
      </w:r>
      <w:r w:rsidRPr="006F61B6">
        <w:rPr>
          <w:rFonts w:ascii="Consolas" w:eastAsia="Times New Roman" w:hAnsi="Consolas" w:cs="Courier New"/>
          <w:color w:val="020202"/>
        </w:rPr>
        <w:br/>
        <w:t>proc means data= train2;</w:t>
      </w:r>
      <w:r w:rsidRPr="006F61B6">
        <w:rPr>
          <w:rFonts w:ascii="Consolas" w:eastAsia="Times New Roman" w:hAnsi="Consolas" w:cs="Courier New"/>
          <w:color w:val="020202"/>
        </w:rPr>
        <w:br/>
        <w:t>var  saleprice;</w:t>
      </w:r>
      <w:r w:rsidRPr="006F61B6">
        <w:rPr>
          <w:rFonts w:ascii="Consolas" w:eastAsia="Times New Roman" w:hAnsi="Consolas" w:cs="Courier New"/>
          <w:color w:val="020202"/>
        </w:rPr>
        <w:br/>
        <w:t>run;</w:t>
      </w:r>
      <w:r w:rsidRPr="006F61B6">
        <w:rPr>
          <w:rFonts w:ascii="Consolas" w:eastAsia="Times New Roman" w:hAnsi="Consolas" w:cs="Courier New"/>
          <w:color w:val="020202"/>
        </w:rPr>
        <w:br/>
      </w:r>
      <w:r w:rsidRPr="006F61B6">
        <w:rPr>
          <w:rFonts w:ascii="Consolas" w:eastAsia="Times New Roman" w:hAnsi="Consolas" w:cs="Courier New"/>
          <w:color w:val="020202"/>
        </w:rPr>
        <w:br/>
      </w:r>
      <w:r w:rsidRPr="006F61B6">
        <w:rPr>
          <w:rFonts w:ascii="Consolas" w:eastAsia="Times New Roman" w:hAnsi="Consolas" w:cs="Courier New"/>
          <w:color w:val="020202"/>
        </w:rPr>
        <w:br/>
        <w:t>data Train3;</w:t>
      </w:r>
      <w:r w:rsidRPr="006F61B6">
        <w:rPr>
          <w:rFonts w:ascii="Consolas" w:eastAsia="Times New Roman" w:hAnsi="Consolas" w:cs="Courier New"/>
          <w:color w:val="020202"/>
        </w:rPr>
        <w:br/>
      </w:r>
      <w:r w:rsidRPr="006F61B6">
        <w:rPr>
          <w:rFonts w:ascii="Consolas" w:eastAsia="Times New Roman" w:hAnsi="Consolas" w:cs="Courier New"/>
          <w:color w:val="020202"/>
        </w:rPr>
        <w:lastRenderedPageBreak/>
        <w:t>set train2 test;</w:t>
      </w:r>
      <w:r w:rsidRPr="006F61B6">
        <w:rPr>
          <w:rFonts w:ascii="Consolas" w:eastAsia="Times New Roman" w:hAnsi="Consolas" w:cs="Courier New"/>
          <w:color w:val="020202"/>
        </w:rPr>
        <w:br/>
        <w:t>Transprice = sqrt(saleprice);</w:t>
      </w:r>
      <w:r w:rsidRPr="006F61B6">
        <w:rPr>
          <w:rFonts w:ascii="Consolas" w:eastAsia="Times New Roman" w:hAnsi="Consolas" w:cs="Courier New"/>
          <w:color w:val="020202"/>
        </w:rPr>
        <w:br/>
        <w:t>run;</w:t>
      </w:r>
      <w:r w:rsidRPr="006F61B6">
        <w:rPr>
          <w:rFonts w:ascii="Consolas" w:eastAsia="Times New Roman" w:hAnsi="Consolas" w:cs="Courier New"/>
          <w:color w:val="020202"/>
        </w:rPr>
        <w:br/>
        <w:t>*Running glmselect on variables that look good from the EDA, adding neighborhood and buildingtype</w:t>
      </w:r>
      <w:r w:rsidRPr="006F61B6">
        <w:rPr>
          <w:rFonts w:ascii="Consolas" w:eastAsia="Times New Roman" w:hAnsi="Consolas" w:cs="Courier New"/>
          <w:color w:val="020202"/>
        </w:rPr>
        <w:br/>
        <w:t xml:space="preserve">because different nieghborhoods have different price ranges and differnet building type affect the </w:t>
      </w:r>
      <w:r w:rsidRPr="006F61B6">
        <w:rPr>
          <w:rFonts w:ascii="Consolas" w:eastAsia="Times New Roman" w:hAnsi="Consolas" w:cs="Courier New"/>
          <w:color w:val="020202"/>
        </w:rPr>
        <w:br/>
        <w:t>cost;</w:t>
      </w:r>
      <w:r w:rsidRPr="006F61B6">
        <w:rPr>
          <w:rFonts w:ascii="Consolas" w:eastAsia="Times New Roman" w:hAnsi="Consolas" w:cs="Courier New"/>
          <w:color w:val="020202"/>
        </w:rPr>
        <w:br/>
        <w:t>*Using LASSO with Cross validation level 5 on the training data;</w:t>
      </w:r>
      <w:r w:rsidRPr="006F61B6">
        <w:rPr>
          <w:rFonts w:ascii="Consolas" w:eastAsia="Times New Roman" w:hAnsi="Consolas" w:cs="Courier New"/>
          <w:color w:val="020202"/>
        </w:rPr>
        <w:br/>
        <w:t>proc glmselect data = train2 plot =all;</w:t>
      </w:r>
      <w:r w:rsidRPr="006F61B6">
        <w:rPr>
          <w:rFonts w:ascii="Consolas" w:eastAsia="Times New Roman" w:hAnsi="Consolas" w:cs="Courier New"/>
          <w:color w:val="020202"/>
        </w:rPr>
        <w:br/>
        <w:t>class Neighborhood housestyle bldgtype;</w:t>
      </w:r>
      <w:r w:rsidRPr="006F61B6">
        <w:rPr>
          <w:rFonts w:ascii="Consolas" w:eastAsia="Times New Roman" w:hAnsi="Consolas" w:cs="Courier New"/>
          <w:color w:val="020202"/>
        </w:rPr>
        <w:br/>
        <w:t xml:space="preserve">model Transprice = overallcond Grlivarea Neighborhood TotalBsmtSF Overallqual bsmtfullbath </w:t>
      </w:r>
      <w:r w:rsidRPr="006F61B6">
        <w:rPr>
          <w:rFonts w:ascii="Consolas" w:eastAsia="Times New Roman" w:hAnsi="Consolas" w:cs="Courier New"/>
          <w:color w:val="020202"/>
        </w:rPr>
        <w:br/>
        <w:t>garagecars yearbuilt bldgtype housestyle lotarea YearRemodAdd TotalBsmtSF</w:t>
      </w:r>
      <w:r w:rsidRPr="006F61B6">
        <w:rPr>
          <w:rFonts w:ascii="Consolas" w:eastAsia="Times New Roman" w:hAnsi="Consolas" w:cs="Courier New"/>
          <w:color w:val="020202"/>
        </w:rPr>
        <w:br/>
        <w:t>/selection=LASSO(stop=cv) cvmethod=random(5) hierarchy=single showpvalues;</w:t>
      </w:r>
      <w:r w:rsidRPr="006F61B6">
        <w:rPr>
          <w:rFonts w:ascii="Consolas" w:eastAsia="Times New Roman" w:hAnsi="Consolas" w:cs="Courier New"/>
          <w:color w:val="020202"/>
        </w:rPr>
        <w:br/>
        <w:t>run;</w:t>
      </w:r>
      <w:r w:rsidRPr="006F61B6">
        <w:rPr>
          <w:rFonts w:ascii="Consolas" w:eastAsia="Times New Roman" w:hAnsi="Consolas" w:cs="Courier New"/>
          <w:color w:val="020202"/>
        </w:rPr>
        <w:br/>
        <w:t xml:space="preserve">*Model selected is Transprice = overallqual grLivArea Neighborhood BsmtFullbath GarageCars </w:t>
      </w:r>
      <w:r w:rsidRPr="006F61B6">
        <w:rPr>
          <w:rFonts w:ascii="Consolas" w:eastAsia="Times New Roman" w:hAnsi="Consolas" w:cs="Courier New"/>
          <w:color w:val="020202"/>
        </w:rPr>
        <w:br/>
        <w:t xml:space="preserve">Overallcond TotalBsmtSF bldgType Yearbuilt LotArea yearRemodAdd; </w:t>
      </w:r>
      <w:r w:rsidRPr="006F61B6">
        <w:rPr>
          <w:rFonts w:ascii="Consolas" w:eastAsia="Times New Roman" w:hAnsi="Consolas" w:cs="Courier New"/>
          <w:color w:val="020202"/>
        </w:rPr>
        <w:br/>
        <w:t xml:space="preserve">*Running proc reg with VIF on all numeric variable to check for multicollinearity.  </w:t>
      </w:r>
      <w:r w:rsidRPr="006F61B6">
        <w:rPr>
          <w:rFonts w:ascii="Consolas" w:eastAsia="Times New Roman" w:hAnsi="Consolas" w:cs="Courier New"/>
          <w:color w:val="020202"/>
        </w:rPr>
        <w:br/>
        <w:t>All variables look good.;</w:t>
      </w:r>
      <w:r w:rsidRPr="006F61B6">
        <w:rPr>
          <w:rFonts w:ascii="Consolas" w:eastAsia="Times New Roman" w:hAnsi="Consolas" w:cs="Courier New"/>
          <w:color w:val="020202"/>
        </w:rPr>
        <w:br/>
        <w:t>proc reg data= train2;</w:t>
      </w:r>
      <w:r w:rsidRPr="006F61B6">
        <w:rPr>
          <w:rFonts w:ascii="Consolas" w:eastAsia="Times New Roman" w:hAnsi="Consolas" w:cs="Courier New"/>
          <w:color w:val="020202"/>
        </w:rPr>
        <w:br/>
        <w:t xml:space="preserve">model Transprice = overallqual grLivArea BsmtFullbath  GarageCars Overallcond </w:t>
      </w:r>
      <w:r w:rsidRPr="006F61B6">
        <w:rPr>
          <w:rFonts w:ascii="Consolas" w:eastAsia="Times New Roman" w:hAnsi="Consolas" w:cs="Courier New"/>
          <w:color w:val="020202"/>
        </w:rPr>
        <w:br/>
        <w:t>TotalBsmtSF  Yearbuilt LotArea yearRemodAdd/VIF;</w:t>
      </w:r>
      <w:r w:rsidRPr="006F61B6">
        <w:rPr>
          <w:rFonts w:ascii="Consolas" w:eastAsia="Times New Roman" w:hAnsi="Consolas" w:cs="Courier New"/>
          <w:color w:val="020202"/>
        </w:rPr>
        <w:br/>
        <w:t>run;</w:t>
      </w:r>
      <w:r w:rsidRPr="006F61B6">
        <w:rPr>
          <w:rFonts w:ascii="Consolas" w:eastAsia="Times New Roman" w:hAnsi="Consolas" w:cs="Courier New"/>
          <w:color w:val="020202"/>
        </w:rPr>
        <w:br/>
      </w:r>
      <w:r w:rsidRPr="006F61B6">
        <w:rPr>
          <w:rFonts w:ascii="Consolas" w:eastAsia="Times New Roman" w:hAnsi="Consolas" w:cs="Courier New"/>
          <w:color w:val="020202"/>
        </w:rPr>
        <w:br/>
        <w:t>*Running GLM on the training data one last time to chekc all of the F scores and P-values to see</w:t>
      </w:r>
      <w:r w:rsidRPr="006F61B6">
        <w:rPr>
          <w:rFonts w:ascii="Consolas" w:eastAsia="Times New Roman" w:hAnsi="Consolas" w:cs="Courier New"/>
          <w:color w:val="020202"/>
        </w:rPr>
        <w:br/>
        <w:t>if any of the slopes are zero.  All variables look good.;</w:t>
      </w:r>
      <w:r w:rsidRPr="006F61B6">
        <w:rPr>
          <w:rFonts w:ascii="Consolas" w:eastAsia="Times New Roman" w:hAnsi="Consolas" w:cs="Courier New"/>
          <w:color w:val="020202"/>
        </w:rPr>
        <w:br/>
        <w:t>proc GLM data = train2 plot = all;</w:t>
      </w:r>
      <w:r w:rsidRPr="006F61B6">
        <w:rPr>
          <w:rFonts w:ascii="Consolas" w:eastAsia="Times New Roman" w:hAnsi="Consolas" w:cs="Courier New"/>
          <w:color w:val="020202"/>
        </w:rPr>
        <w:br/>
        <w:t>class Neighborhood bldgtype;</w:t>
      </w:r>
      <w:r w:rsidRPr="006F61B6">
        <w:rPr>
          <w:rFonts w:ascii="Consolas" w:eastAsia="Times New Roman" w:hAnsi="Consolas" w:cs="Courier New"/>
          <w:color w:val="020202"/>
        </w:rPr>
        <w:br/>
        <w:t xml:space="preserve">model Transprice = overallqual grLivArea Neighborhood BsmtFullbath  GarageCars Overallcond </w:t>
      </w:r>
      <w:r w:rsidRPr="006F61B6">
        <w:rPr>
          <w:rFonts w:ascii="Consolas" w:eastAsia="Times New Roman" w:hAnsi="Consolas" w:cs="Courier New"/>
          <w:color w:val="020202"/>
        </w:rPr>
        <w:br/>
        <w:t>TotalBsmtSF bldgType Yearbuilt LotArea yearRemodAdd/Cli solution;</w:t>
      </w:r>
      <w:r w:rsidRPr="006F61B6">
        <w:rPr>
          <w:rFonts w:ascii="Consolas" w:eastAsia="Times New Roman" w:hAnsi="Consolas" w:cs="Courier New"/>
          <w:color w:val="020202"/>
        </w:rPr>
        <w:br/>
        <w:t>run;</w:t>
      </w:r>
      <w:r w:rsidRPr="006F61B6">
        <w:rPr>
          <w:rFonts w:ascii="Consolas" w:eastAsia="Times New Roman" w:hAnsi="Consolas" w:cs="Courier New"/>
          <w:color w:val="020202"/>
        </w:rPr>
        <w:br/>
      </w:r>
      <w:r w:rsidRPr="006F61B6">
        <w:rPr>
          <w:rFonts w:ascii="Consolas" w:eastAsia="Times New Roman" w:hAnsi="Consolas" w:cs="Courier New"/>
          <w:color w:val="020202"/>
        </w:rPr>
        <w:br/>
        <w:t>*Running final LASSO selected GLM on test data to get predictions;</w:t>
      </w:r>
      <w:r w:rsidRPr="006F61B6">
        <w:rPr>
          <w:rFonts w:ascii="Consolas" w:eastAsia="Times New Roman" w:hAnsi="Consolas" w:cs="Courier New"/>
          <w:color w:val="020202"/>
        </w:rPr>
        <w:br/>
        <w:t>proc GLM data = train3 plot = all;</w:t>
      </w:r>
      <w:r w:rsidRPr="006F61B6">
        <w:rPr>
          <w:rFonts w:ascii="Consolas" w:eastAsia="Times New Roman" w:hAnsi="Consolas" w:cs="Courier New"/>
          <w:color w:val="020202"/>
        </w:rPr>
        <w:br/>
        <w:t>class Neighborhood bldgtype;</w:t>
      </w:r>
      <w:r w:rsidRPr="006F61B6">
        <w:rPr>
          <w:rFonts w:ascii="Consolas" w:eastAsia="Times New Roman" w:hAnsi="Consolas" w:cs="Courier New"/>
          <w:color w:val="020202"/>
        </w:rPr>
        <w:br/>
        <w:t xml:space="preserve">model Transprice = overallqual grLivArea Neighborhood BsmtFullbath  GarageCars Overallcond </w:t>
      </w:r>
      <w:r w:rsidRPr="006F61B6">
        <w:rPr>
          <w:rFonts w:ascii="Consolas" w:eastAsia="Times New Roman" w:hAnsi="Consolas" w:cs="Courier New"/>
          <w:color w:val="020202"/>
        </w:rPr>
        <w:br/>
        <w:t>TotalBsmtSF bldgType Yearbuilt LotArea yearRemodAdd/Cli solution;</w:t>
      </w:r>
      <w:r w:rsidRPr="006F61B6">
        <w:rPr>
          <w:rFonts w:ascii="Consolas" w:eastAsia="Times New Roman" w:hAnsi="Consolas" w:cs="Courier New"/>
          <w:color w:val="020202"/>
        </w:rPr>
        <w:br/>
      </w:r>
      <w:r w:rsidRPr="006F61B6">
        <w:rPr>
          <w:rFonts w:ascii="Consolas" w:eastAsia="Times New Roman" w:hAnsi="Consolas" w:cs="Courier New"/>
          <w:color w:val="020202"/>
        </w:rPr>
        <w:lastRenderedPageBreak/>
        <w:t>output out = result p = predict;</w:t>
      </w:r>
      <w:r w:rsidRPr="006F61B6">
        <w:rPr>
          <w:rFonts w:ascii="Consolas" w:eastAsia="Times New Roman" w:hAnsi="Consolas" w:cs="Courier New"/>
          <w:color w:val="020202"/>
        </w:rPr>
        <w:br/>
        <w:t>run;</w:t>
      </w:r>
      <w:r w:rsidRPr="006F61B6">
        <w:rPr>
          <w:rFonts w:ascii="Consolas" w:eastAsia="Times New Roman" w:hAnsi="Consolas" w:cs="Courier New"/>
          <w:color w:val="020202"/>
        </w:rPr>
        <w:br/>
      </w:r>
      <w:r w:rsidRPr="006F61B6">
        <w:rPr>
          <w:rFonts w:ascii="Consolas" w:eastAsia="Times New Roman" w:hAnsi="Consolas" w:cs="Courier New"/>
          <w:color w:val="020202"/>
        </w:rPr>
        <w:br/>
        <w:t>*Cleaning all unneed records of the front of the results.;</w:t>
      </w:r>
      <w:r w:rsidRPr="006F61B6">
        <w:rPr>
          <w:rFonts w:ascii="Consolas" w:eastAsia="Times New Roman" w:hAnsi="Consolas" w:cs="Courier New"/>
          <w:color w:val="020202"/>
        </w:rPr>
        <w:br/>
        <w:t>data results;</w:t>
      </w:r>
      <w:r w:rsidRPr="006F61B6">
        <w:rPr>
          <w:rFonts w:ascii="Consolas" w:eastAsia="Times New Roman" w:hAnsi="Consolas" w:cs="Courier New"/>
          <w:color w:val="020202"/>
        </w:rPr>
        <w:br/>
        <w:t>set result;</w:t>
      </w:r>
      <w:r w:rsidRPr="006F61B6">
        <w:rPr>
          <w:rFonts w:ascii="Consolas" w:eastAsia="Times New Roman" w:hAnsi="Consolas" w:cs="Courier New"/>
          <w:color w:val="020202"/>
        </w:rPr>
        <w:br/>
        <w:t>predict = predict*predict;</w:t>
      </w:r>
      <w:r w:rsidRPr="006F61B6">
        <w:rPr>
          <w:rFonts w:ascii="Consolas" w:eastAsia="Times New Roman" w:hAnsi="Consolas" w:cs="Courier New"/>
          <w:color w:val="020202"/>
        </w:rPr>
        <w:br/>
        <w:t>if Predict &gt; 0 then SalePrice = Predict;</w:t>
      </w:r>
      <w:r w:rsidRPr="006F61B6">
        <w:rPr>
          <w:rFonts w:ascii="Consolas" w:eastAsia="Times New Roman" w:hAnsi="Consolas" w:cs="Courier New"/>
          <w:color w:val="020202"/>
        </w:rPr>
        <w:br/>
        <w:t>if Predict &lt; 0 then SalePrice = 195000;</w:t>
      </w:r>
      <w:r w:rsidRPr="006F61B6">
        <w:rPr>
          <w:rFonts w:ascii="Consolas" w:eastAsia="Times New Roman" w:hAnsi="Consolas" w:cs="Courier New"/>
          <w:color w:val="020202"/>
        </w:rPr>
        <w:br/>
        <w:t>keep id SalePrice;</w:t>
      </w:r>
      <w:r w:rsidRPr="006F61B6">
        <w:rPr>
          <w:rFonts w:ascii="Consolas" w:eastAsia="Times New Roman" w:hAnsi="Consolas" w:cs="Courier New"/>
          <w:color w:val="020202"/>
        </w:rPr>
        <w:br/>
        <w:t>where id &gt; 1460;</w:t>
      </w:r>
      <w:r w:rsidRPr="006F61B6">
        <w:rPr>
          <w:rFonts w:ascii="Consolas" w:eastAsia="Times New Roman" w:hAnsi="Consolas" w:cs="Courier New"/>
          <w:color w:val="020202"/>
        </w:rPr>
        <w:br/>
        <w:t>run;</w:t>
      </w:r>
      <w:r w:rsidRPr="006F61B6">
        <w:rPr>
          <w:rFonts w:ascii="Consolas" w:eastAsia="Times New Roman" w:hAnsi="Consolas" w:cs="Courier New"/>
          <w:color w:val="020202"/>
        </w:rPr>
        <w:br/>
      </w:r>
      <w:r w:rsidRPr="006F61B6">
        <w:rPr>
          <w:rFonts w:ascii="Consolas" w:eastAsia="Times New Roman" w:hAnsi="Consolas" w:cs="Courier New"/>
          <w:color w:val="020202"/>
        </w:rPr>
        <w:br/>
        <w:t>*Final Kaggle score of LASSO selection was 0.13919;</w:t>
      </w:r>
    </w:p>
    <w:p w14:paraId="391576FA" w14:textId="77777777" w:rsidR="002F4E3A" w:rsidRDefault="002F4E3A" w:rsidP="002F4E3A"/>
    <w:p w14:paraId="5174DE36" w14:textId="218D2589" w:rsidR="00EA1641" w:rsidRDefault="00EA1641" w:rsidP="00D541B2">
      <w:pPr>
        <w:shd w:val="clear" w:color="auto" w:fill="FFFFFF"/>
        <w:rPr>
          <w:rStyle w:val="sep"/>
          <w:rFonts w:ascii="Consolas" w:eastAsia="Times New Roman" w:hAnsi="Consolas"/>
          <w:color w:val="000000"/>
          <w:bdr w:val="none" w:sz="0" w:space="0" w:color="auto" w:frame="1"/>
        </w:rPr>
      </w:pPr>
    </w:p>
    <w:p w14:paraId="3EE5B563" w14:textId="3BDC888C" w:rsidR="00EA1641" w:rsidRDefault="00EA1641" w:rsidP="00D541B2">
      <w:pPr>
        <w:shd w:val="clear" w:color="auto" w:fill="FFFFFF"/>
        <w:rPr>
          <w:rStyle w:val="sep"/>
          <w:rFonts w:eastAsia="Times New Roman"/>
          <w:color w:val="000000"/>
          <w:bdr w:val="none" w:sz="0" w:space="0" w:color="auto" w:frame="1"/>
        </w:rPr>
      </w:pPr>
      <w:r>
        <w:rPr>
          <w:rStyle w:val="sep"/>
          <w:rFonts w:eastAsia="Times New Roman"/>
          <w:color w:val="000000"/>
          <w:bdr w:val="none" w:sz="0" w:space="0" w:color="auto" w:frame="1"/>
        </w:rPr>
        <w:t>Question 2, Model 3</w:t>
      </w:r>
    </w:p>
    <w:p w14:paraId="37A57BA8"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w:t>
      </w:r>
      <w:r w:rsidRPr="00BE5C9D">
        <w:rPr>
          <w:rFonts w:ascii="Consolas" w:eastAsia="Times New Roman" w:hAnsi="Consolas"/>
          <w:color w:val="020202"/>
          <w:bdr w:val="none" w:sz="0" w:space="0" w:color="auto" w:frame="1"/>
        </w:rPr>
        <w:t xml:space="preserve"> </w:t>
      </w:r>
    </w:p>
    <w:p w14:paraId="62859CEB"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 xml:space="preserve"> * Import the datasets</w:t>
      </w:r>
      <w:r w:rsidRPr="00BE5C9D">
        <w:rPr>
          <w:rFonts w:ascii="Consolas" w:eastAsia="Times New Roman" w:hAnsi="Consolas"/>
          <w:color w:val="020202"/>
          <w:bdr w:val="none" w:sz="0" w:space="0" w:color="auto" w:frame="1"/>
        </w:rPr>
        <w:t xml:space="preserve"> </w:t>
      </w:r>
    </w:p>
    <w:p w14:paraId="3AE1C8C0"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 xml:space="preserve"> * train has 1460 obs and 81 columns</w:t>
      </w:r>
      <w:r w:rsidRPr="00BE5C9D">
        <w:rPr>
          <w:rFonts w:ascii="Consolas" w:eastAsia="Times New Roman" w:hAnsi="Consolas"/>
          <w:color w:val="020202"/>
          <w:bdr w:val="none" w:sz="0" w:space="0" w:color="auto" w:frame="1"/>
        </w:rPr>
        <w:t xml:space="preserve"> </w:t>
      </w:r>
    </w:p>
    <w:p w14:paraId="02DF3E60"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 xml:space="preserve"> * test has 1459 obs 80 columns</w:t>
      </w:r>
      <w:r w:rsidRPr="00BE5C9D">
        <w:rPr>
          <w:rFonts w:ascii="Consolas" w:eastAsia="Times New Roman" w:hAnsi="Consolas"/>
          <w:color w:val="020202"/>
          <w:bdr w:val="none" w:sz="0" w:space="0" w:color="auto" w:frame="1"/>
        </w:rPr>
        <w:t xml:space="preserve"> </w:t>
      </w:r>
    </w:p>
    <w:p w14:paraId="4968AD6F"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Char vars:</w:t>
      </w:r>
      <w:r w:rsidRPr="00BE5C9D">
        <w:rPr>
          <w:rFonts w:ascii="Consolas" w:eastAsia="Times New Roman" w:hAnsi="Consolas"/>
          <w:color w:val="020202"/>
          <w:bdr w:val="none" w:sz="0" w:space="0" w:color="auto" w:frame="1"/>
        </w:rPr>
        <w:t xml:space="preserve"> </w:t>
      </w:r>
    </w:p>
    <w:p w14:paraId="4FD25CE2"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 xml:space="preserve"> Alley BldgType BsmtCond BsmtExposure BsmtFinType1 BsmtFinType2 BsmtQual CentralAir Condition1 Condition2 Electrical ExterCond ExterQual Exterior1st Exterior2nd Fence FireplaceQu Foundation Functional GarageCond GarageFinish GarageQual GarageType Heating HeatingQC HouseStyle KitchenQual LandContour LandSlope LotConfig LotShape MSZoning MasVnrType MiscFeature Neighborhood PavedDrive PoolQC RoofMatl RoofStyle SaleCondition SaleType Street Utilities</w:t>
      </w:r>
      <w:r w:rsidRPr="00BE5C9D">
        <w:rPr>
          <w:rFonts w:ascii="Consolas" w:eastAsia="Times New Roman" w:hAnsi="Consolas"/>
          <w:color w:val="020202"/>
          <w:bdr w:val="none" w:sz="0" w:space="0" w:color="auto" w:frame="1"/>
        </w:rPr>
        <w:t xml:space="preserve"> </w:t>
      </w:r>
    </w:p>
    <w:p w14:paraId="5442279C"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Num vars:</w:t>
      </w:r>
      <w:r w:rsidRPr="00BE5C9D">
        <w:rPr>
          <w:rFonts w:ascii="Consolas" w:eastAsia="Times New Roman" w:hAnsi="Consolas"/>
          <w:color w:val="020202"/>
          <w:bdr w:val="none" w:sz="0" w:space="0" w:color="auto" w:frame="1"/>
        </w:rPr>
        <w:t xml:space="preserve"> </w:t>
      </w:r>
    </w:p>
    <w:p w14:paraId="08F67FE4"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 xml:space="preserve"> BedroomAbvGr BsmtFinSF1 BsmtFinSF2 BsmtFullBath BsmtHalfBath BsmtUnfSF EnclosedPorch Fireplaces FullBath GarageArea GarageCars GrLivArea HalfBath KitchenAbvGr LotArea LowQualFinSF MSSubClass MiscVal MoSold OpenPorchSF OverallCond OverallQual PoolArea ScreenPorch TotRmsAbvGrd TotalBsmtSF WoodDeckSF YearBuilt YearRemodAdd YrSold _1stFlrSF _2ndFlrSF _3SsnPorch</w:t>
      </w:r>
      <w:r w:rsidRPr="00BE5C9D">
        <w:rPr>
          <w:rFonts w:ascii="Consolas" w:eastAsia="Times New Roman" w:hAnsi="Consolas"/>
          <w:color w:val="020202"/>
          <w:bdr w:val="none" w:sz="0" w:space="0" w:color="auto" w:frame="1"/>
        </w:rPr>
        <w:t xml:space="preserve"> </w:t>
      </w:r>
    </w:p>
    <w:p w14:paraId="7394F6BC"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Extra vars:</w:t>
      </w:r>
      <w:r w:rsidRPr="00BE5C9D">
        <w:rPr>
          <w:rFonts w:ascii="Consolas" w:eastAsia="Times New Roman" w:hAnsi="Consolas"/>
          <w:color w:val="020202"/>
          <w:bdr w:val="none" w:sz="0" w:space="0" w:color="auto" w:frame="1"/>
        </w:rPr>
        <w:t xml:space="preserve"> </w:t>
      </w:r>
    </w:p>
    <w:p w14:paraId="34CA913E"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Id</w:t>
      </w:r>
      <w:r w:rsidRPr="00BE5C9D">
        <w:rPr>
          <w:rFonts w:ascii="Consolas" w:eastAsia="Times New Roman" w:hAnsi="Consolas"/>
          <w:color w:val="020202"/>
          <w:bdr w:val="none" w:sz="0" w:space="0" w:color="auto" w:frame="1"/>
        </w:rPr>
        <w:t xml:space="preserve"> </w:t>
      </w:r>
    </w:p>
    <w:p w14:paraId="5A32D69B"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response variable:</w:t>
      </w:r>
      <w:r w:rsidRPr="00BE5C9D">
        <w:rPr>
          <w:rFonts w:ascii="Consolas" w:eastAsia="Times New Roman" w:hAnsi="Consolas"/>
          <w:color w:val="020202"/>
          <w:bdr w:val="none" w:sz="0" w:space="0" w:color="auto" w:frame="1"/>
        </w:rPr>
        <w:t xml:space="preserve"> </w:t>
      </w:r>
    </w:p>
    <w:p w14:paraId="6B5FE567"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SalePrice</w:t>
      </w:r>
      <w:r w:rsidRPr="00BE5C9D">
        <w:rPr>
          <w:rFonts w:ascii="Consolas" w:eastAsia="Times New Roman" w:hAnsi="Consolas"/>
          <w:color w:val="020202"/>
          <w:bdr w:val="none" w:sz="0" w:space="0" w:color="auto" w:frame="1"/>
        </w:rPr>
        <w:t xml:space="preserve"> </w:t>
      </w:r>
    </w:p>
    <w:p w14:paraId="58F08C3D"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 xml:space="preserve"> */</w:t>
      </w:r>
      <w:r w:rsidRPr="00BE5C9D">
        <w:rPr>
          <w:rFonts w:ascii="Consolas" w:eastAsia="Times New Roman" w:hAnsi="Consolas"/>
          <w:color w:val="020202"/>
          <w:bdr w:val="none" w:sz="0" w:space="0" w:color="auto" w:frame="1"/>
        </w:rPr>
        <w:t xml:space="preserve"> </w:t>
      </w:r>
    </w:p>
    <w:p w14:paraId="1F40E8B0"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020202"/>
          <w:bdr w:val="none" w:sz="0" w:space="0" w:color="auto" w:frame="1"/>
        </w:rPr>
        <w:t xml:space="preserve"> </w:t>
      </w:r>
    </w:p>
    <w:p w14:paraId="182B6A54"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b/>
          <w:bCs/>
          <w:color w:val="000080"/>
          <w:bdr w:val="none" w:sz="0" w:space="0" w:color="auto" w:frame="1"/>
        </w:rPr>
        <w:t>proc</w:t>
      </w:r>
      <w:r w:rsidRPr="00BE5C9D">
        <w:rPr>
          <w:rFonts w:ascii="Consolas" w:eastAsia="Times New Roman" w:hAnsi="Consolas"/>
          <w:color w:val="686868"/>
          <w:bdr w:val="none" w:sz="0" w:space="0" w:color="auto" w:frame="1"/>
        </w:rPr>
        <w:t xml:space="preserve"> </w:t>
      </w:r>
      <w:r w:rsidRPr="00BE5C9D">
        <w:rPr>
          <w:rFonts w:ascii="Consolas" w:eastAsia="Times New Roman" w:hAnsi="Consolas"/>
          <w:b/>
          <w:bCs/>
          <w:color w:val="000080"/>
          <w:bdr w:val="none" w:sz="0" w:space="0" w:color="auto" w:frame="1"/>
        </w:rPr>
        <w:t>import</w:t>
      </w:r>
      <w:r w:rsidRPr="00BE5C9D">
        <w:rPr>
          <w:rFonts w:ascii="Consolas" w:eastAsia="Times New Roman" w:hAnsi="Consolas"/>
          <w:color w:val="020202"/>
          <w:bdr w:val="none" w:sz="0" w:space="0" w:color="auto" w:frame="1"/>
        </w:rPr>
        <w:t xml:space="preserve"> </w:t>
      </w:r>
    </w:p>
    <w:p w14:paraId="549AC971"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datafile</w:t>
      </w:r>
      <w:r w:rsidRPr="00BE5C9D">
        <w:rPr>
          <w:rFonts w:ascii="Consolas" w:eastAsia="Times New Roman" w:hAnsi="Consolas"/>
          <w:color w:val="000000"/>
          <w:bdr w:val="none" w:sz="0" w:space="0" w:color="auto" w:frame="1"/>
        </w:rPr>
        <w:t>=</w:t>
      </w:r>
      <w:r w:rsidRPr="00BE5C9D">
        <w:rPr>
          <w:rFonts w:ascii="Consolas" w:eastAsia="Times New Roman" w:hAnsi="Consolas"/>
          <w:color w:val="800080"/>
          <w:bdr w:val="none" w:sz="0" w:space="0" w:color="auto" w:frame="1"/>
        </w:rPr>
        <w:t>'/home/iangelov0/kaggle/train.csv'</w:t>
      </w:r>
      <w:r w:rsidRPr="00BE5C9D">
        <w:rPr>
          <w:rFonts w:ascii="Consolas" w:eastAsia="Times New Roman" w:hAnsi="Consolas"/>
          <w:color w:val="020202"/>
          <w:bdr w:val="none" w:sz="0" w:space="0" w:color="auto" w:frame="1"/>
        </w:rPr>
        <w:t xml:space="preserve"> </w:t>
      </w:r>
    </w:p>
    <w:p w14:paraId="512EE557"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out</w:t>
      </w:r>
      <w:r w:rsidRPr="00BE5C9D">
        <w:rPr>
          <w:rFonts w:ascii="Consolas" w:eastAsia="Times New Roman" w:hAnsi="Consolas"/>
          <w:color w:val="000000"/>
          <w:bdr w:val="none" w:sz="0" w:space="0" w:color="auto" w:frame="1"/>
        </w:rPr>
        <w:t>=</w:t>
      </w:r>
      <w:r w:rsidRPr="00BE5C9D">
        <w:rPr>
          <w:rFonts w:ascii="Consolas" w:eastAsia="Times New Roman" w:hAnsi="Consolas"/>
          <w:color w:val="686868"/>
          <w:bdr w:val="none" w:sz="0" w:space="0" w:color="auto" w:frame="1"/>
        </w:rPr>
        <w:t>train</w:t>
      </w:r>
      <w:r w:rsidRPr="00BE5C9D">
        <w:rPr>
          <w:rFonts w:ascii="Consolas" w:eastAsia="Times New Roman" w:hAnsi="Consolas"/>
          <w:color w:val="020202"/>
          <w:bdr w:val="none" w:sz="0" w:space="0" w:color="auto" w:frame="1"/>
        </w:rPr>
        <w:t xml:space="preserve"> </w:t>
      </w:r>
    </w:p>
    <w:p w14:paraId="0F212D06"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dbms</w:t>
      </w:r>
      <w:r w:rsidRPr="00BE5C9D">
        <w:rPr>
          <w:rFonts w:ascii="Consolas" w:eastAsia="Times New Roman" w:hAnsi="Consolas"/>
          <w:color w:val="000000"/>
          <w:bdr w:val="none" w:sz="0" w:space="0" w:color="auto" w:frame="1"/>
        </w:rPr>
        <w:t>=</w:t>
      </w:r>
      <w:r w:rsidRPr="00BE5C9D">
        <w:rPr>
          <w:rFonts w:ascii="Consolas" w:eastAsia="Times New Roman" w:hAnsi="Consolas"/>
          <w:color w:val="686868"/>
          <w:bdr w:val="none" w:sz="0" w:space="0" w:color="auto" w:frame="1"/>
        </w:rPr>
        <w:t>CSV</w:t>
      </w:r>
      <w:r w:rsidRPr="00BE5C9D">
        <w:rPr>
          <w:rFonts w:ascii="Consolas" w:eastAsia="Times New Roman" w:hAnsi="Consolas"/>
          <w:color w:val="020202"/>
          <w:bdr w:val="none" w:sz="0" w:space="0" w:color="auto" w:frame="1"/>
        </w:rPr>
        <w:t xml:space="preserve"> </w:t>
      </w:r>
    </w:p>
    <w:p w14:paraId="06C900AC"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lastRenderedPageBreak/>
        <w:t xml:space="preserve"> </w:t>
      </w: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replace</w:t>
      </w:r>
      <w:r w:rsidRPr="00BE5C9D">
        <w:rPr>
          <w:rFonts w:ascii="Consolas" w:eastAsia="Times New Roman" w:hAnsi="Consolas"/>
          <w:color w:val="000000"/>
          <w:bdr w:val="none" w:sz="0" w:space="0" w:color="auto" w:frame="1"/>
        </w:rPr>
        <w:t>;</w:t>
      </w:r>
      <w:r w:rsidRPr="00BE5C9D">
        <w:rPr>
          <w:rFonts w:ascii="Consolas" w:eastAsia="Times New Roman" w:hAnsi="Consolas"/>
          <w:color w:val="020202"/>
          <w:bdr w:val="none" w:sz="0" w:space="0" w:color="auto" w:frame="1"/>
        </w:rPr>
        <w:t xml:space="preserve"> </w:t>
      </w:r>
    </w:p>
    <w:p w14:paraId="682B7084"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getnames</w:t>
      </w:r>
      <w:r w:rsidRPr="00BE5C9D">
        <w:rPr>
          <w:rFonts w:ascii="Consolas" w:eastAsia="Times New Roman" w:hAnsi="Consolas"/>
          <w:color w:val="000000"/>
          <w:bdr w:val="none" w:sz="0" w:space="0" w:color="auto" w:frame="1"/>
        </w:rPr>
        <w:t>=</w:t>
      </w:r>
      <w:r w:rsidRPr="00BE5C9D">
        <w:rPr>
          <w:rFonts w:ascii="Consolas" w:eastAsia="Times New Roman" w:hAnsi="Consolas"/>
          <w:color w:val="686868"/>
          <w:bdr w:val="none" w:sz="0" w:space="0" w:color="auto" w:frame="1"/>
        </w:rPr>
        <w:t>yes</w:t>
      </w:r>
      <w:r w:rsidRPr="00BE5C9D">
        <w:rPr>
          <w:rFonts w:ascii="Consolas" w:eastAsia="Times New Roman" w:hAnsi="Consolas"/>
          <w:color w:val="000000"/>
          <w:bdr w:val="none" w:sz="0" w:space="0" w:color="auto" w:frame="1"/>
        </w:rPr>
        <w:t>;</w:t>
      </w:r>
      <w:r w:rsidRPr="00BE5C9D">
        <w:rPr>
          <w:rFonts w:ascii="Consolas" w:eastAsia="Times New Roman" w:hAnsi="Consolas"/>
          <w:color w:val="020202"/>
          <w:bdr w:val="none" w:sz="0" w:space="0" w:color="auto" w:frame="1"/>
        </w:rPr>
        <w:t xml:space="preserve"> </w:t>
      </w:r>
    </w:p>
    <w:p w14:paraId="65887455"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datarow</w:t>
      </w:r>
      <w:r w:rsidRPr="00BE5C9D">
        <w:rPr>
          <w:rFonts w:ascii="Consolas" w:eastAsia="Times New Roman" w:hAnsi="Consolas"/>
          <w:color w:val="000000"/>
          <w:bdr w:val="none" w:sz="0" w:space="0" w:color="auto" w:frame="1"/>
        </w:rPr>
        <w:t>=</w:t>
      </w:r>
      <w:r w:rsidRPr="00BE5C9D">
        <w:rPr>
          <w:rFonts w:ascii="Consolas" w:eastAsia="Times New Roman" w:hAnsi="Consolas"/>
          <w:b/>
          <w:bCs/>
          <w:color w:val="08726D"/>
          <w:bdr w:val="none" w:sz="0" w:space="0" w:color="auto" w:frame="1"/>
        </w:rPr>
        <w:t>2</w:t>
      </w:r>
      <w:r w:rsidRPr="00BE5C9D">
        <w:rPr>
          <w:rFonts w:ascii="Consolas" w:eastAsia="Times New Roman" w:hAnsi="Consolas"/>
          <w:color w:val="000000"/>
          <w:bdr w:val="none" w:sz="0" w:space="0" w:color="auto" w:frame="1"/>
        </w:rPr>
        <w:t>;</w:t>
      </w:r>
      <w:r w:rsidRPr="00BE5C9D">
        <w:rPr>
          <w:rFonts w:ascii="Consolas" w:eastAsia="Times New Roman" w:hAnsi="Consolas"/>
          <w:color w:val="020202"/>
          <w:bdr w:val="none" w:sz="0" w:space="0" w:color="auto" w:frame="1"/>
        </w:rPr>
        <w:t xml:space="preserve"> </w:t>
      </w:r>
    </w:p>
    <w:p w14:paraId="3EE3CECD"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guessingrows</w:t>
      </w:r>
      <w:r w:rsidRPr="00BE5C9D">
        <w:rPr>
          <w:rFonts w:ascii="Consolas" w:eastAsia="Times New Roman" w:hAnsi="Consolas"/>
          <w:color w:val="000000"/>
          <w:bdr w:val="none" w:sz="0" w:space="0" w:color="auto" w:frame="1"/>
        </w:rPr>
        <w:t>=</w:t>
      </w:r>
      <w:r w:rsidRPr="00BE5C9D">
        <w:rPr>
          <w:rFonts w:ascii="Consolas" w:eastAsia="Times New Roman" w:hAnsi="Consolas"/>
          <w:b/>
          <w:bCs/>
          <w:color w:val="08726D"/>
          <w:bdr w:val="none" w:sz="0" w:space="0" w:color="auto" w:frame="1"/>
        </w:rPr>
        <w:t>2000</w:t>
      </w:r>
      <w:r w:rsidRPr="00BE5C9D">
        <w:rPr>
          <w:rFonts w:ascii="Consolas" w:eastAsia="Times New Roman" w:hAnsi="Consolas"/>
          <w:color w:val="000000"/>
          <w:bdr w:val="none" w:sz="0" w:space="0" w:color="auto" w:frame="1"/>
        </w:rPr>
        <w:t>;</w:t>
      </w:r>
      <w:r w:rsidRPr="00BE5C9D">
        <w:rPr>
          <w:rFonts w:ascii="Consolas" w:eastAsia="Times New Roman" w:hAnsi="Consolas"/>
          <w:color w:val="020202"/>
          <w:bdr w:val="none" w:sz="0" w:space="0" w:color="auto" w:frame="1"/>
        </w:rPr>
        <w:t xml:space="preserve"> </w:t>
      </w:r>
    </w:p>
    <w:p w14:paraId="448153DB"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020202"/>
          <w:bdr w:val="none" w:sz="0" w:space="0" w:color="auto" w:frame="1"/>
        </w:rPr>
        <w:t xml:space="preserve"> </w:t>
      </w:r>
    </w:p>
    <w:p w14:paraId="307ADA0B"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b/>
          <w:bCs/>
          <w:color w:val="000080"/>
          <w:bdr w:val="none" w:sz="0" w:space="0" w:color="auto" w:frame="1"/>
        </w:rPr>
        <w:t>proc</w:t>
      </w:r>
      <w:r w:rsidRPr="00BE5C9D">
        <w:rPr>
          <w:rFonts w:ascii="Consolas" w:eastAsia="Times New Roman" w:hAnsi="Consolas"/>
          <w:color w:val="686868"/>
          <w:bdr w:val="none" w:sz="0" w:space="0" w:color="auto" w:frame="1"/>
        </w:rPr>
        <w:t xml:space="preserve"> </w:t>
      </w:r>
      <w:r w:rsidRPr="00BE5C9D">
        <w:rPr>
          <w:rFonts w:ascii="Consolas" w:eastAsia="Times New Roman" w:hAnsi="Consolas"/>
          <w:b/>
          <w:bCs/>
          <w:color w:val="000080"/>
          <w:bdr w:val="none" w:sz="0" w:space="0" w:color="auto" w:frame="1"/>
        </w:rPr>
        <w:t>import</w:t>
      </w:r>
      <w:r w:rsidRPr="00BE5C9D">
        <w:rPr>
          <w:rFonts w:ascii="Consolas" w:eastAsia="Times New Roman" w:hAnsi="Consolas"/>
          <w:color w:val="020202"/>
          <w:bdr w:val="none" w:sz="0" w:space="0" w:color="auto" w:frame="1"/>
        </w:rPr>
        <w:t xml:space="preserve"> </w:t>
      </w:r>
    </w:p>
    <w:p w14:paraId="740B9788"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datafile</w:t>
      </w:r>
      <w:r w:rsidRPr="00BE5C9D">
        <w:rPr>
          <w:rFonts w:ascii="Consolas" w:eastAsia="Times New Roman" w:hAnsi="Consolas"/>
          <w:color w:val="000000"/>
          <w:bdr w:val="none" w:sz="0" w:space="0" w:color="auto" w:frame="1"/>
        </w:rPr>
        <w:t>=</w:t>
      </w:r>
      <w:r w:rsidRPr="00BE5C9D">
        <w:rPr>
          <w:rFonts w:ascii="Consolas" w:eastAsia="Times New Roman" w:hAnsi="Consolas"/>
          <w:color w:val="800080"/>
          <w:bdr w:val="none" w:sz="0" w:space="0" w:color="auto" w:frame="1"/>
        </w:rPr>
        <w:t>'/home/iangelov0/kaggle/test.csv'</w:t>
      </w:r>
      <w:r w:rsidRPr="00BE5C9D">
        <w:rPr>
          <w:rFonts w:ascii="Consolas" w:eastAsia="Times New Roman" w:hAnsi="Consolas"/>
          <w:color w:val="020202"/>
          <w:bdr w:val="none" w:sz="0" w:space="0" w:color="auto" w:frame="1"/>
        </w:rPr>
        <w:t xml:space="preserve"> </w:t>
      </w:r>
    </w:p>
    <w:p w14:paraId="7BC13DCE"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out</w:t>
      </w:r>
      <w:r w:rsidRPr="00BE5C9D">
        <w:rPr>
          <w:rFonts w:ascii="Consolas" w:eastAsia="Times New Roman" w:hAnsi="Consolas"/>
          <w:color w:val="000000"/>
          <w:bdr w:val="none" w:sz="0" w:space="0" w:color="auto" w:frame="1"/>
        </w:rPr>
        <w:t>=</w:t>
      </w:r>
      <w:r w:rsidRPr="00BE5C9D">
        <w:rPr>
          <w:rFonts w:ascii="Consolas" w:eastAsia="Times New Roman" w:hAnsi="Consolas"/>
          <w:color w:val="686868"/>
          <w:bdr w:val="none" w:sz="0" w:space="0" w:color="auto" w:frame="1"/>
        </w:rPr>
        <w:t>test</w:t>
      </w:r>
      <w:r w:rsidRPr="00BE5C9D">
        <w:rPr>
          <w:rFonts w:ascii="Consolas" w:eastAsia="Times New Roman" w:hAnsi="Consolas"/>
          <w:color w:val="020202"/>
          <w:bdr w:val="none" w:sz="0" w:space="0" w:color="auto" w:frame="1"/>
        </w:rPr>
        <w:t xml:space="preserve"> </w:t>
      </w:r>
    </w:p>
    <w:p w14:paraId="3F6CFC5A"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dbms</w:t>
      </w:r>
      <w:r w:rsidRPr="00BE5C9D">
        <w:rPr>
          <w:rFonts w:ascii="Consolas" w:eastAsia="Times New Roman" w:hAnsi="Consolas"/>
          <w:color w:val="000000"/>
          <w:bdr w:val="none" w:sz="0" w:space="0" w:color="auto" w:frame="1"/>
        </w:rPr>
        <w:t>=</w:t>
      </w:r>
      <w:r w:rsidRPr="00BE5C9D">
        <w:rPr>
          <w:rFonts w:ascii="Consolas" w:eastAsia="Times New Roman" w:hAnsi="Consolas"/>
          <w:color w:val="686868"/>
          <w:bdr w:val="none" w:sz="0" w:space="0" w:color="auto" w:frame="1"/>
        </w:rPr>
        <w:t>CSV</w:t>
      </w:r>
      <w:r w:rsidRPr="00BE5C9D">
        <w:rPr>
          <w:rFonts w:ascii="Consolas" w:eastAsia="Times New Roman" w:hAnsi="Consolas"/>
          <w:color w:val="020202"/>
          <w:bdr w:val="none" w:sz="0" w:space="0" w:color="auto" w:frame="1"/>
        </w:rPr>
        <w:t xml:space="preserve"> </w:t>
      </w:r>
    </w:p>
    <w:p w14:paraId="5319CD8E"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 xml:space="preserve"> </w:t>
      </w: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replace</w:t>
      </w:r>
      <w:r w:rsidRPr="00BE5C9D">
        <w:rPr>
          <w:rFonts w:ascii="Consolas" w:eastAsia="Times New Roman" w:hAnsi="Consolas"/>
          <w:color w:val="000000"/>
          <w:bdr w:val="none" w:sz="0" w:space="0" w:color="auto" w:frame="1"/>
        </w:rPr>
        <w:t>;</w:t>
      </w:r>
      <w:r w:rsidRPr="00BE5C9D">
        <w:rPr>
          <w:rFonts w:ascii="Consolas" w:eastAsia="Times New Roman" w:hAnsi="Consolas"/>
          <w:color w:val="020202"/>
          <w:bdr w:val="none" w:sz="0" w:space="0" w:color="auto" w:frame="1"/>
        </w:rPr>
        <w:t xml:space="preserve"> </w:t>
      </w:r>
    </w:p>
    <w:p w14:paraId="1FEF97A8"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getnames</w:t>
      </w:r>
      <w:r w:rsidRPr="00BE5C9D">
        <w:rPr>
          <w:rFonts w:ascii="Consolas" w:eastAsia="Times New Roman" w:hAnsi="Consolas"/>
          <w:color w:val="000000"/>
          <w:bdr w:val="none" w:sz="0" w:space="0" w:color="auto" w:frame="1"/>
        </w:rPr>
        <w:t>=</w:t>
      </w:r>
      <w:r w:rsidRPr="00BE5C9D">
        <w:rPr>
          <w:rFonts w:ascii="Consolas" w:eastAsia="Times New Roman" w:hAnsi="Consolas"/>
          <w:color w:val="686868"/>
          <w:bdr w:val="none" w:sz="0" w:space="0" w:color="auto" w:frame="1"/>
        </w:rPr>
        <w:t>yes</w:t>
      </w:r>
      <w:r w:rsidRPr="00BE5C9D">
        <w:rPr>
          <w:rFonts w:ascii="Consolas" w:eastAsia="Times New Roman" w:hAnsi="Consolas"/>
          <w:color w:val="000000"/>
          <w:bdr w:val="none" w:sz="0" w:space="0" w:color="auto" w:frame="1"/>
        </w:rPr>
        <w:t>;</w:t>
      </w:r>
      <w:r w:rsidRPr="00BE5C9D">
        <w:rPr>
          <w:rFonts w:ascii="Consolas" w:eastAsia="Times New Roman" w:hAnsi="Consolas"/>
          <w:color w:val="020202"/>
          <w:bdr w:val="none" w:sz="0" w:space="0" w:color="auto" w:frame="1"/>
        </w:rPr>
        <w:t xml:space="preserve"> </w:t>
      </w:r>
    </w:p>
    <w:p w14:paraId="4599BE0E"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datarow</w:t>
      </w:r>
      <w:r w:rsidRPr="00BE5C9D">
        <w:rPr>
          <w:rFonts w:ascii="Consolas" w:eastAsia="Times New Roman" w:hAnsi="Consolas"/>
          <w:color w:val="000000"/>
          <w:bdr w:val="none" w:sz="0" w:space="0" w:color="auto" w:frame="1"/>
        </w:rPr>
        <w:t>=</w:t>
      </w:r>
      <w:r w:rsidRPr="00BE5C9D">
        <w:rPr>
          <w:rFonts w:ascii="Consolas" w:eastAsia="Times New Roman" w:hAnsi="Consolas"/>
          <w:b/>
          <w:bCs/>
          <w:color w:val="08726D"/>
          <w:bdr w:val="none" w:sz="0" w:space="0" w:color="auto" w:frame="1"/>
        </w:rPr>
        <w:t>2</w:t>
      </w:r>
      <w:r w:rsidRPr="00BE5C9D">
        <w:rPr>
          <w:rFonts w:ascii="Consolas" w:eastAsia="Times New Roman" w:hAnsi="Consolas"/>
          <w:color w:val="000000"/>
          <w:bdr w:val="none" w:sz="0" w:space="0" w:color="auto" w:frame="1"/>
        </w:rPr>
        <w:t>;</w:t>
      </w:r>
      <w:r w:rsidRPr="00BE5C9D">
        <w:rPr>
          <w:rFonts w:ascii="Consolas" w:eastAsia="Times New Roman" w:hAnsi="Consolas"/>
          <w:color w:val="020202"/>
          <w:bdr w:val="none" w:sz="0" w:space="0" w:color="auto" w:frame="1"/>
        </w:rPr>
        <w:t xml:space="preserve"> </w:t>
      </w:r>
    </w:p>
    <w:p w14:paraId="361CF781"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guessingrows</w:t>
      </w:r>
      <w:r w:rsidRPr="00BE5C9D">
        <w:rPr>
          <w:rFonts w:ascii="Consolas" w:eastAsia="Times New Roman" w:hAnsi="Consolas"/>
          <w:color w:val="000000"/>
          <w:bdr w:val="none" w:sz="0" w:space="0" w:color="auto" w:frame="1"/>
        </w:rPr>
        <w:t>=</w:t>
      </w:r>
      <w:r w:rsidRPr="00BE5C9D">
        <w:rPr>
          <w:rFonts w:ascii="Consolas" w:eastAsia="Times New Roman" w:hAnsi="Consolas"/>
          <w:b/>
          <w:bCs/>
          <w:color w:val="08726D"/>
          <w:bdr w:val="none" w:sz="0" w:space="0" w:color="auto" w:frame="1"/>
        </w:rPr>
        <w:t>2000</w:t>
      </w:r>
      <w:r w:rsidRPr="00BE5C9D">
        <w:rPr>
          <w:rFonts w:ascii="Consolas" w:eastAsia="Times New Roman" w:hAnsi="Consolas"/>
          <w:color w:val="000000"/>
          <w:bdr w:val="none" w:sz="0" w:space="0" w:color="auto" w:frame="1"/>
        </w:rPr>
        <w:t>;</w:t>
      </w:r>
      <w:r w:rsidRPr="00BE5C9D">
        <w:rPr>
          <w:rFonts w:ascii="Consolas" w:eastAsia="Times New Roman" w:hAnsi="Consolas"/>
          <w:color w:val="020202"/>
          <w:bdr w:val="none" w:sz="0" w:space="0" w:color="auto" w:frame="1"/>
        </w:rPr>
        <w:t xml:space="preserve"> </w:t>
      </w:r>
    </w:p>
    <w:p w14:paraId="104FD03B"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020202"/>
          <w:bdr w:val="none" w:sz="0" w:space="0" w:color="auto" w:frame="1"/>
        </w:rPr>
        <w:t xml:space="preserve"> </w:t>
      </w:r>
    </w:p>
    <w:p w14:paraId="60F41C08"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020202"/>
          <w:bdr w:val="none" w:sz="0" w:space="0" w:color="auto" w:frame="1"/>
        </w:rPr>
        <w:t xml:space="preserve"> </w:t>
      </w:r>
    </w:p>
    <w:p w14:paraId="0FE44C61"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w:t>
      </w:r>
      <w:r w:rsidRPr="00BE5C9D">
        <w:rPr>
          <w:rFonts w:ascii="Consolas" w:eastAsia="Times New Roman" w:hAnsi="Consolas"/>
          <w:color w:val="020202"/>
          <w:bdr w:val="none" w:sz="0" w:space="0" w:color="auto" w:frame="1"/>
        </w:rPr>
        <w:t xml:space="preserve"> </w:t>
      </w:r>
    </w:p>
    <w:p w14:paraId="4452E72D"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 xml:space="preserve"> * Some vars in the test dataset have char data type instead of numeric</w:t>
      </w:r>
      <w:r w:rsidRPr="00BE5C9D">
        <w:rPr>
          <w:rFonts w:ascii="Consolas" w:eastAsia="Times New Roman" w:hAnsi="Consolas"/>
          <w:color w:val="020202"/>
          <w:bdr w:val="none" w:sz="0" w:space="0" w:color="auto" w:frame="1"/>
        </w:rPr>
        <w:t xml:space="preserve"> </w:t>
      </w:r>
    </w:p>
    <w:p w14:paraId="3B7B7D31" w14:textId="77777777" w:rsidR="00EA1641" w:rsidRPr="00940C1A" w:rsidRDefault="00EA1641" w:rsidP="00EA1641">
      <w:pPr>
        <w:shd w:val="clear" w:color="auto" w:fill="FFFFFF"/>
        <w:rPr>
          <w:rFonts w:ascii="Consolas" w:eastAsia="Times New Roman" w:hAnsi="Consolas"/>
          <w:color w:val="020202"/>
        </w:rPr>
      </w:pPr>
      <w:r>
        <w:rPr>
          <w:rFonts w:ascii="Consolas" w:eastAsia="Times New Roman" w:hAnsi="Consolas"/>
          <w:color w:val="1B7A1B"/>
          <w:bdr w:val="none" w:sz="0" w:space="0" w:color="auto" w:frame="1"/>
        </w:rPr>
        <w:t xml:space="preserve"> </w:t>
      </w:r>
      <w:r w:rsidRPr="00940C1A">
        <w:rPr>
          <w:rFonts w:ascii="Consolas" w:eastAsia="Times New Roman" w:hAnsi="Consolas"/>
          <w:color w:val="1B7A1B"/>
          <w:bdr w:val="none" w:sz="0" w:space="0" w:color="auto" w:frame="1"/>
        </w:rPr>
        <w:t>* This will change their data type</w:t>
      </w:r>
      <w:r w:rsidRPr="00940C1A">
        <w:rPr>
          <w:rFonts w:ascii="Consolas" w:eastAsia="Times New Roman" w:hAnsi="Consolas"/>
          <w:color w:val="020202"/>
          <w:bdr w:val="none" w:sz="0" w:space="0" w:color="auto" w:frame="1"/>
        </w:rPr>
        <w:t xml:space="preserve"> </w:t>
      </w:r>
    </w:p>
    <w:p w14:paraId="0B7EA475"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1B7A1B"/>
          <w:bdr w:val="none" w:sz="0" w:space="0" w:color="auto" w:frame="1"/>
        </w:rPr>
        <w:t xml:space="preserve"> * Ugly but I don't know a better way to change da</w:t>
      </w:r>
      <w:r>
        <w:rPr>
          <w:rFonts w:ascii="Consolas" w:eastAsia="Times New Roman" w:hAnsi="Consolas"/>
          <w:color w:val="1B7A1B"/>
          <w:bdr w:val="none" w:sz="0" w:space="0" w:color="auto" w:frame="1"/>
        </w:rPr>
        <w:t>ta t</w:t>
      </w:r>
      <w:r w:rsidRPr="00940C1A">
        <w:rPr>
          <w:rFonts w:ascii="Consolas" w:eastAsia="Times New Roman" w:hAnsi="Consolas"/>
          <w:color w:val="1B7A1B"/>
          <w:bdr w:val="none" w:sz="0" w:space="0" w:color="auto" w:frame="1"/>
        </w:rPr>
        <w:t>ypes</w:t>
      </w:r>
      <w:r w:rsidRPr="00940C1A">
        <w:rPr>
          <w:rFonts w:ascii="Consolas" w:eastAsia="Times New Roman" w:hAnsi="Consolas"/>
          <w:color w:val="020202"/>
          <w:bdr w:val="none" w:sz="0" w:space="0" w:color="auto" w:frame="1"/>
        </w:rPr>
        <w:t xml:space="preserve"> </w:t>
      </w:r>
    </w:p>
    <w:p w14:paraId="1477E650"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1B7A1B"/>
          <w:bdr w:val="none" w:sz="0" w:space="0" w:color="auto" w:frame="1"/>
        </w:rPr>
        <w:t xml:space="preserve"> */</w:t>
      </w:r>
      <w:r w:rsidRPr="00940C1A">
        <w:rPr>
          <w:rFonts w:ascii="Consolas" w:eastAsia="Times New Roman" w:hAnsi="Consolas"/>
          <w:color w:val="020202"/>
          <w:bdr w:val="none" w:sz="0" w:space="0" w:color="auto" w:frame="1"/>
        </w:rPr>
        <w:t xml:space="preserve"> </w:t>
      </w:r>
    </w:p>
    <w:p w14:paraId="56CB3B51"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b/>
          <w:bCs/>
          <w:color w:val="000080"/>
          <w:bdr w:val="none" w:sz="0" w:space="0" w:color="auto" w:frame="1"/>
        </w:rPr>
        <w:t>data</w:t>
      </w:r>
      <w:r w:rsidRPr="00940C1A">
        <w:rPr>
          <w:rFonts w:ascii="Consolas" w:eastAsia="Times New Roman" w:hAnsi="Consolas"/>
          <w:color w:val="686868"/>
          <w:bdr w:val="none" w:sz="0" w:space="0" w:color="auto" w:frame="1"/>
        </w:rPr>
        <w:t xml:space="preserve"> test</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4DAF6B5D"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set</w:t>
      </w:r>
      <w:r w:rsidRPr="00940C1A">
        <w:rPr>
          <w:rFonts w:ascii="Consolas" w:eastAsia="Times New Roman" w:hAnsi="Consolas"/>
          <w:color w:val="686868"/>
          <w:bdr w:val="none" w:sz="0" w:space="0" w:color="auto" w:frame="1"/>
        </w:rPr>
        <w:t xml:space="preserve"> test</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5DB6BFED"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020202"/>
          <w:bdr w:val="none" w:sz="0" w:space="0" w:color="auto" w:frame="1"/>
        </w:rPr>
        <w:t xml:space="preserve"> </w:t>
      </w:r>
    </w:p>
    <w:p w14:paraId="46EDCB94"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t xml:space="preserve">new1 </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input</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BsmtFinSF1</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b/>
          <w:bCs/>
          <w:color w:val="08726D"/>
          <w:bdr w:val="none" w:sz="0" w:space="0" w:color="auto" w:frame="1"/>
        </w:rPr>
        <w:t>8.</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2BA7B67F"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drop</w:t>
      </w:r>
      <w:r w:rsidRPr="00940C1A">
        <w:rPr>
          <w:rFonts w:ascii="Consolas" w:eastAsia="Times New Roman" w:hAnsi="Consolas"/>
          <w:color w:val="686868"/>
          <w:bdr w:val="none" w:sz="0" w:space="0" w:color="auto" w:frame="1"/>
        </w:rPr>
        <w:t xml:space="preserve"> BsmtFinSF1</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5C10F5C9"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if</w:t>
      </w:r>
      <w:r w:rsidRPr="00940C1A">
        <w:rPr>
          <w:rFonts w:ascii="Consolas" w:eastAsia="Times New Roman" w:hAnsi="Consolas"/>
          <w:color w:val="686868"/>
          <w:bdr w:val="none" w:sz="0" w:space="0" w:color="auto" w:frame="1"/>
        </w:rPr>
        <w:t xml:space="preserve"> new1</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color w:val="0000FF"/>
          <w:bdr w:val="none" w:sz="0" w:space="0" w:color="auto" w:frame="1"/>
        </w:rPr>
        <w:t>then</w:t>
      </w:r>
      <w:r w:rsidRPr="00940C1A">
        <w:rPr>
          <w:rFonts w:ascii="Consolas" w:eastAsia="Times New Roman" w:hAnsi="Consolas"/>
          <w:color w:val="686868"/>
          <w:bdr w:val="none" w:sz="0" w:space="0" w:color="auto" w:frame="1"/>
        </w:rPr>
        <w:t xml:space="preserve"> new1</w:t>
      </w:r>
      <w:r w:rsidRPr="00940C1A">
        <w:rPr>
          <w:rFonts w:ascii="Consolas" w:eastAsia="Times New Roman" w:hAnsi="Consolas"/>
          <w:color w:val="000000"/>
          <w:bdr w:val="none" w:sz="0" w:space="0" w:color="auto" w:frame="1"/>
        </w:rPr>
        <w:t>=</w:t>
      </w:r>
      <w:r w:rsidRPr="00940C1A">
        <w:rPr>
          <w:rFonts w:ascii="Consolas" w:eastAsia="Times New Roman" w:hAnsi="Consolas"/>
          <w:b/>
          <w:bCs/>
          <w:color w:val="08726D"/>
          <w:bdr w:val="none" w:sz="0" w:space="0" w:color="auto" w:frame="1"/>
        </w:rPr>
        <w:t>0</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11B1FD15"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rename</w:t>
      </w:r>
      <w:r w:rsidRPr="00940C1A">
        <w:rPr>
          <w:rFonts w:ascii="Consolas" w:eastAsia="Times New Roman" w:hAnsi="Consolas"/>
          <w:color w:val="686868"/>
          <w:bdr w:val="none" w:sz="0" w:space="0" w:color="auto" w:frame="1"/>
        </w:rPr>
        <w:t xml:space="preserve"> new1</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BsmtFinSF1</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7446D908"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020202"/>
          <w:bdr w:val="none" w:sz="0" w:space="0" w:color="auto" w:frame="1"/>
        </w:rPr>
        <w:t xml:space="preserve"> </w:t>
      </w:r>
    </w:p>
    <w:p w14:paraId="5D00EFE8"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t xml:space="preserve">new2 </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input</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BsmtFinSF2</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b/>
          <w:bCs/>
          <w:color w:val="08726D"/>
          <w:bdr w:val="none" w:sz="0" w:space="0" w:color="auto" w:frame="1"/>
        </w:rPr>
        <w:t>8.</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0800759F"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drop</w:t>
      </w:r>
      <w:r w:rsidRPr="00940C1A">
        <w:rPr>
          <w:rFonts w:ascii="Consolas" w:eastAsia="Times New Roman" w:hAnsi="Consolas"/>
          <w:color w:val="686868"/>
          <w:bdr w:val="none" w:sz="0" w:space="0" w:color="auto" w:frame="1"/>
        </w:rPr>
        <w:t xml:space="preserve"> BsmtFinSF2</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14ACFC2D"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if</w:t>
      </w:r>
      <w:r w:rsidRPr="00940C1A">
        <w:rPr>
          <w:rFonts w:ascii="Consolas" w:eastAsia="Times New Roman" w:hAnsi="Consolas"/>
          <w:color w:val="686868"/>
          <w:bdr w:val="none" w:sz="0" w:space="0" w:color="auto" w:frame="1"/>
        </w:rPr>
        <w:t xml:space="preserve"> new2</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color w:val="0000FF"/>
          <w:bdr w:val="none" w:sz="0" w:space="0" w:color="auto" w:frame="1"/>
        </w:rPr>
        <w:t>then</w:t>
      </w:r>
      <w:r w:rsidRPr="00940C1A">
        <w:rPr>
          <w:rFonts w:ascii="Consolas" w:eastAsia="Times New Roman" w:hAnsi="Consolas"/>
          <w:color w:val="686868"/>
          <w:bdr w:val="none" w:sz="0" w:space="0" w:color="auto" w:frame="1"/>
        </w:rPr>
        <w:t xml:space="preserve"> new2</w:t>
      </w:r>
      <w:r w:rsidRPr="00940C1A">
        <w:rPr>
          <w:rFonts w:ascii="Consolas" w:eastAsia="Times New Roman" w:hAnsi="Consolas"/>
          <w:color w:val="000000"/>
          <w:bdr w:val="none" w:sz="0" w:space="0" w:color="auto" w:frame="1"/>
        </w:rPr>
        <w:t>=</w:t>
      </w:r>
      <w:r w:rsidRPr="00940C1A">
        <w:rPr>
          <w:rFonts w:ascii="Consolas" w:eastAsia="Times New Roman" w:hAnsi="Consolas"/>
          <w:b/>
          <w:bCs/>
          <w:color w:val="08726D"/>
          <w:bdr w:val="none" w:sz="0" w:space="0" w:color="auto" w:frame="1"/>
        </w:rPr>
        <w:t>0</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4B5312A7"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rename</w:t>
      </w:r>
      <w:r w:rsidRPr="00940C1A">
        <w:rPr>
          <w:rFonts w:ascii="Consolas" w:eastAsia="Times New Roman" w:hAnsi="Consolas"/>
          <w:color w:val="686868"/>
          <w:bdr w:val="none" w:sz="0" w:space="0" w:color="auto" w:frame="1"/>
        </w:rPr>
        <w:t xml:space="preserve"> new2</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BsmtFinSF2</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4CFF755F"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020202"/>
          <w:bdr w:val="none" w:sz="0" w:space="0" w:color="auto" w:frame="1"/>
        </w:rPr>
        <w:t xml:space="preserve"> </w:t>
      </w:r>
    </w:p>
    <w:p w14:paraId="7F469C25"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t xml:space="preserve">new3 </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input</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BsmtUnfSF</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b/>
          <w:bCs/>
          <w:color w:val="08726D"/>
          <w:bdr w:val="none" w:sz="0" w:space="0" w:color="auto" w:frame="1"/>
        </w:rPr>
        <w:t>8.</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52E12117"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drop</w:t>
      </w:r>
      <w:r w:rsidRPr="00940C1A">
        <w:rPr>
          <w:rFonts w:ascii="Consolas" w:eastAsia="Times New Roman" w:hAnsi="Consolas"/>
          <w:color w:val="686868"/>
          <w:bdr w:val="none" w:sz="0" w:space="0" w:color="auto" w:frame="1"/>
        </w:rPr>
        <w:t xml:space="preserve"> BsmtUnfSF</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21BF4DB1"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if</w:t>
      </w:r>
      <w:r w:rsidRPr="00940C1A">
        <w:rPr>
          <w:rFonts w:ascii="Consolas" w:eastAsia="Times New Roman" w:hAnsi="Consolas"/>
          <w:color w:val="686868"/>
          <w:bdr w:val="none" w:sz="0" w:space="0" w:color="auto" w:frame="1"/>
        </w:rPr>
        <w:t xml:space="preserve"> new3</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color w:val="0000FF"/>
          <w:bdr w:val="none" w:sz="0" w:space="0" w:color="auto" w:frame="1"/>
        </w:rPr>
        <w:t>then</w:t>
      </w:r>
      <w:r w:rsidRPr="00940C1A">
        <w:rPr>
          <w:rFonts w:ascii="Consolas" w:eastAsia="Times New Roman" w:hAnsi="Consolas"/>
          <w:color w:val="686868"/>
          <w:bdr w:val="none" w:sz="0" w:space="0" w:color="auto" w:frame="1"/>
        </w:rPr>
        <w:t xml:space="preserve"> new3</w:t>
      </w:r>
      <w:r w:rsidRPr="00940C1A">
        <w:rPr>
          <w:rFonts w:ascii="Consolas" w:eastAsia="Times New Roman" w:hAnsi="Consolas"/>
          <w:color w:val="000000"/>
          <w:bdr w:val="none" w:sz="0" w:space="0" w:color="auto" w:frame="1"/>
        </w:rPr>
        <w:t>=</w:t>
      </w:r>
      <w:r w:rsidRPr="00940C1A">
        <w:rPr>
          <w:rFonts w:ascii="Consolas" w:eastAsia="Times New Roman" w:hAnsi="Consolas"/>
          <w:b/>
          <w:bCs/>
          <w:color w:val="08726D"/>
          <w:bdr w:val="none" w:sz="0" w:space="0" w:color="auto" w:frame="1"/>
        </w:rPr>
        <w:t>0</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43144D14"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rename</w:t>
      </w:r>
      <w:r w:rsidRPr="00940C1A">
        <w:rPr>
          <w:rFonts w:ascii="Consolas" w:eastAsia="Times New Roman" w:hAnsi="Consolas"/>
          <w:color w:val="686868"/>
          <w:bdr w:val="none" w:sz="0" w:space="0" w:color="auto" w:frame="1"/>
        </w:rPr>
        <w:t xml:space="preserve"> new3</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BsmtUnfSF</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7CDDC091"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020202"/>
          <w:bdr w:val="none" w:sz="0" w:space="0" w:color="auto" w:frame="1"/>
        </w:rPr>
        <w:t xml:space="preserve"> </w:t>
      </w:r>
    </w:p>
    <w:p w14:paraId="623185BE"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t xml:space="preserve">new4 </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input</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TotalBsmtSF</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b/>
          <w:bCs/>
          <w:color w:val="08726D"/>
          <w:bdr w:val="none" w:sz="0" w:space="0" w:color="auto" w:frame="1"/>
        </w:rPr>
        <w:t>8.</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20E4A8A9"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drop</w:t>
      </w:r>
      <w:r w:rsidRPr="00940C1A">
        <w:rPr>
          <w:rFonts w:ascii="Consolas" w:eastAsia="Times New Roman" w:hAnsi="Consolas"/>
          <w:color w:val="686868"/>
          <w:bdr w:val="none" w:sz="0" w:space="0" w:color="auto" w:frame="1"/>
        </w:rPr>
        <w:t xml:space="preserve"> TotalBsmtSF</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7F271EAD"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if</w:t>
      </w:r>
      <w:r w:rsidRPr="00940C1A">
        <w:rPr>
          <w:rFonts w:ascii="Consolas" w:eastAsia="Times New Roman" w:hAnsi="Consolas"/>
          <w:color w:val="686868"/>
          <w:bdr w:val="none" w:sz="0" w:space="0" w:color="auto" w:frame="1"/>
        </w:rPr>
        <w:t xml:space="preserve"> new4</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color w:val="0000FF"/>
          <w:bdr w:val="none" w:sz="0" w:space="0" w:color="auto" w:frame="1"/>
        </w:rPr>
        <w:t>then</w:t>
      </w:r>
      <w:r w:rsidRPr="00940C1A">
        <w:rPr>
          <w:rFonts w:ascii="Consolas" w:eastAsia="Times New Roman" w:hAnsi="Consolas"/>
          <w:color w:val="686868"/>
          <w:bdr w:val="none" w:sz="0" w:space="0" w:color="auto" w:frame="1"/>
        </w:rPr>
        <w:t xml:space="preserve"> new4</w:t>
      </w:r>
      <w:r w:rsidRPr="00940C1A">
        <w:rPr>
          <w:rFonts w:ascii="Consolas" w:eastAsia="Times New Roman" w:hAnsi="Consolas"/>
          <w:color w:val="000000"/>
          <w:bdr w:val="none" w:sz="0" w:space="0" w:color="auto" w:frame="1"/>
        </w:rPr>
        <w:t>=</w:t>
      </w:r>
      <w:r w:rsidRPr="00940C1A">
        <w:rPr>
          <w:rFonts w:ascii="Consolas" w:eastAsia="Times New Roman" w:hAnsi="Consolas"/>
          <w:b/>
          <w:bCs/>
          <w:color w:val="08726D"/>
          <w:bdr w:val="none" w:sz="0" w:space="0" w:color="auto" w:frame="1"/>
        </w:rPr>
        <w:t>0</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1AD0D766"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rename</w:t>
      </w:r>
      <w:r w:rsidRPr="00940C1A">
        <w:rPr>
          <w:rFonts w:ascii="Consolas" w:eastAsia="Times New Roman" w:hAnsi="Consolas"/>
          <w:color w:val="686868"/>
          <w:bdr w:val="none" w:sz="0" w:space="0" w:color="auto" w:frame="1"/>
        </w:rPr>
        <w:t xml:space="preserve"> new4</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TotalBsmtSF</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58E423F8"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020202"/>
          <w:bdr w:val="none" w:sz="0" w:space="0" w:color="auto" w:frame="1"/>
        </w:rPr>
        <w:t xml:space="preserve"> </w:t>
      </w:r>
    </w:p>
    <w:p w14:paraId="4344B89C"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t xml:space="preserve">new5 </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input</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BsmtFullBath</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b/>
          <w:bCs/>
          <w:color w:val="08726D"/>
          <w:bdr w:val="none" w:sz="0" w:space="0" w:color="auto" w:frame="1"/>
        </w:rPr>
        <w:t>8.</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3E6B1881"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drop</w:t>
      </w:r>
      <w:r w:rsidRPr="00940C1A">
        <w:rPr>
          <w:rFonts w:ascii="Consolas" w:eastAsia="Times New Roman" w:hAnsi="Consolas"/>
          <w:color w:val="686868"/>
          <w:bdr w:val="none" w:sz="0" w:space="0" w:color="auto" w:frame="1"/>
        </w:rPr>
        <w:t xml:space="preserve"> BsmtFullBath</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2D97F2EB"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lastRenderedPageBreak/>
        <w:tab/>
      </w:r>
      <w:r w:rsidRPr="00940C1A">
        <w:rPr>
          <w:rFonts w:ascii="Consolas" w:eastAsia="Times New Roman" w:hAnsi="Consolas"/>
          <w:color w:val="0000FF"/>
          <w:bdr w:val="none" w:sz="0" w:space="0" w:color="auto" w:frame="1"/>
        </w:rPr>
        <w:t>if</w:t>
      </w:r>
      <w:r w:rsidRPr="00940C1A">
        <w:rPr>
          <w:rFonts w:ascii="Consolas" w:eastAsia="Times New Roman" w:hAnsi="Consolas"/>
          <w:color w:val="686868"/>
          <w:bdr w:val="none" w:sz="0" w:space="0" w:color="auto" w:frame="1"/>
        </w:rPr>
        <w:t xml:space="preserve"> new5</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color w:val="0000FF"/>
          <w:bdr w:val="none" w:sz="0" w:space="0" w:color="auto" w:frame="1"/>
        </w:rPr>
        <w:t>then</w:t>
      </w:r>
      <w:r w:rsidRPr="00940C1A">
        <w:rPr>
          <w:rFonts w:ascii="Consolas" w:eastAsia="Times New Roman" w:hAnsi="Consolas"/>
          <w:color w:val="686868"/>
          <w:bdr w:val="none" w:sz="0" w:space="0" w:color="auto" w:frame="1"/>
        </w:rPr>
        <w:t xml:space="preserve"> new5</w:t>
      </w:r>
      <w:r w:rsidRPr="00940C1A">
        <w:rPr>
          <w:rFonts w:ascii="Consolas" w:eastAsia="Times New Roman" w:hAnsi="Consolas"/>
          <w:color w:val="000000"/>
          <w:bdr w:val="none" w:sz="0" w:space="0" w:color="auto" w:frame="1"/>
        </w:rPr>
        <w:t>=</w:t>
      </w:r>
      <w:r w:rsidRPr="00940C1A">
        <w:rPr>
          <w:rFonts w:ascii="Consolas" w:eastAsia="Times New Roman" w:hAnsi="Consolas"/>
          <w:b/>
          <w:bCs/>
          <w:color w:val="08726D"/>
          <w:bdr w:val="none" w:sz="0" w:space="0" w:color="auto" w:frame="1"/>
        </w:rPr>
        <w:t>0</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394EE3FC"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rename</w:t>
      </w:r>
      <w:r w:rsidRPr="00940C1A">
        <w:rPr>
          <w:rFonts w:ascii="Consolas" w:eastAsia="Times New Roman" w:hAnsi="Consolas"/>
          <w:color w:val="686868"/>
          <w:bdr w:val="none" w:sz="0" w:space="0" w:color="auto" w:frame="1"/>
        </w:rPr>
        <w:t xml:space="preserve"> new5</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BsmtFullBath</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228D0062"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020202"/>
          <w:bdr w:val="none" w:sz="0" w:space="0" w:color="auto" w:frame="1"/>
        </w:rPr>
        <w:t xml:space="preserve"> </w:t>
      </w:r>
    </w:p>
    <w:p w14:paraId="16546E2B"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t xml:space="preserve">new6 </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input</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BsmtHalfBath</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b/>
          <w:bCs/>
          <w:color w:val="08726D"/>
          <w:bdr w:val="none" w:sz="0" w:space="0" w:color="auto" w:frame="1"/>
        </w:rPr>
        <w:t>8.</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401334CC"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drop</w:t>
      </w:r>
      <w:r w:rsidRPr="00940C1A">
        <w:rPr>
          <w:rFonts w:ascii="Consolas" w:eastAsia="Times New Roman" w:hAnsi="Consolas"/>
          <w:color w:val="686868"/>
          <w:bdr w:val="none" w:sz="0" w:space="0" w:color="auto" w:frame="1"/>
        </w:rPr>
        <w:t xml:space="preserve"> BsmtHalfBath</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3BDD5365"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if</w:t>
      </w:r>
      <w:r w:rsidRPr="00940C1A">
        <w:rPr>
          <w:rFonts w:ascii="Consolas" w:eastAsia="Times New Roman" w:hAnsi="Consolas"/>
          <w:color w:val="686868"/>
          <w:bdr w:val="none" w:sz="0" w:space="0" w:color="auto" w:frame="1"/>
        </w:rPr>
        <w:t xml:space="preserve"> new6</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color w:val="0000FF"/>
          <w:bdr w:val="none" w:sz="0" w:space="0" w:color="auto" w:frame="1"/>
        </w:rPr>
        <w:t>then</w:t>
      </w:r>
      <w:r w:rsidRPr="00940C1A">
        <w:rPr>
          <w:rFonts w:ascii="Consolas" w:eastAsia="Times New Roman" w:hAnsi="Consolas"/>
          <w:color w:val="686868"/>
          <w:bdr w:val="none" w:sz="0" w:space="0" w:color="auto" w:frame="1"/>
        </w:rPr>
        <w:t xml:space="preserve"> new6</w:t>
      </w:r>
      <w:r w:rsidRPr="00940C1A">
        <w:rPr>
          <w:rFonts w:ascii="Consolas" w:eastAsia="Times New Roman" w:hAnsi="Consolas"/>
          <w:color w:val="000000"/>
          <w:bdr w:val="none" w:sz="0" w:space="0" w:color="auto" w:frame="1"/>
        </w:rPr>
        <w:t>=</w:t>
      </w:r>
      <w:r w:rsidRPr="00940C1A">
        <w:rPr>
          <w:rFonts w:ascii="Consolas" w:eastAsia="Times New Roman" w:hAnsi="Consolas"/>
          <w:b/>
          <w:bCs/>
          <w:color w:val="08726D"/>
          <w:bdr w:val="none" w:sz="0" w:space="0" w:color="auto" w:frame="1"/>
        </w:rPr>
        <w:t>0</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34D52900"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rename</w:t>
      </w:r>
      <w:r w:rsidRPr="00940C1A">
        <w:rPr>
          <w:rFonts w:ascii="Consolas" w:eastAsia="Times New Roman" w:hAnsi="Consolas"/>
          <w:color w:val="686868"/>
          <w:bdr w:val="none" w:sz="0" w:space="0" w:color="auto" w:frame="1"/>
        </w:rPr>
        <w:t xml:space="preserve"> new6</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BsmtHalfBath</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7092C0A2" w14:textId="77777777" w:rsidR="00EA1641" w:rsidRPr="00940C1A" w:rsidRDefault="00EA1641" w:rsidP="00EA1641">
      <w:pPr>
        <w:rPr>
          <w:rFonts w:eastAsia="Times New Roman"/>
        </w:rPr>
      </w:pPr>
    </w:p>
    <w:p w14:paraId="48F50CAC"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if</w:t>
      </w:r>
      <w:r w:rsidRPr="00CA3AAB">
        <w:rPr>
          <w:rFonts w:ascii="Consolas" w:eastAsia="Times New Roman" w:hAnsi="Consolas"/>
          <w:color w:val="686868"/>
          <w:bdr w:val="none" w:sz="0" w:space="0" w:color="auto" w:frame="1"/>
        </w:rPr>
        <w:t xml:space="preserve"> new6</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 xml:space="preserve"> </w:t>
      </w:r>
      <w:r w:rsidRPr="00CA3AAB">
        <w:rPr>
          <w:rFonts w:ascii="Consolas" w:eastAsia="Times New Roman" w:hAnsi="Consolas"/>
          <w:color w:val="0000FF"/>
          <w:bdr w:val="none" w:sz="0" w:space="0" w:color="auto" w:frame="1"/>
        </w:rPr>
        <w:t>then</w:t>
      </w:r>
      <w:r w:rsidRPr="00CA3AAB">
        <w:rPr>
          <w:rFonts w:ascii="Consolas" w:eastAsia="Times New Roman" w:hAnsi="Consolas"/>
          <w:color w:val="686868"/>
          <w:bdr w:val="none" w:sz="0" w:space="0" w:color="auto" w:frame="1"/>
        </w:rPr>
        <w:t xml:space="preserve"> new6</w:t>
      </w:r>
      <w:r w:rsidRPr="00CA3AAB">
        <w:rPr>
          <w:rFonts w:ascii="Consolas" w:eastAsia="Times New Roman" w:hAnsi="Consolas"/>
          <w:color w:val="000000"/>
          <w:bdr w:val="none" w:sz="0" w:space="0" w:color="auto" w:frame="1"/>
        </w:rPr>
        <w:t>=</w:t>
      </w:r>
      <w:r w:rsidRPr="00CA3AAB">
        <w:rPr>
          <w:rFonts w:ascii="Consolas" w:eastAsia="Times New Roman" w:hAnsi="Consolas"/>
          <w:b/>
          <w:bCs/>
          <w:color w:val="08726D"/>
          <w:bdr w:val="none" w:sz="0" w:space="0" w:color="auto" w:frame="1"/>
        </w:rPr>
        <w:t>0</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7BF40C34"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rename</w:t>
      </w:r>
      <w:r w:rsidRPr="00CA3AAB">
        <w:rPr>
          <w:rFonts w:ascii="Consolas" w:eastAsia="Times New Roman" w:hAnsi="Consolas"/>
          <w:color w:val="686868"/>
          <w:bdr w:val="none" w:sz="0" w:space="0" w:color="auto" w:frame="1"/>
        </w:rPr>
        <w:t xml:space="preserve"> new6</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BsmtHalfBath</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5C853268"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020202"/>
          <w:bdr w:val="none" w:sz="0" w:space="0" w:color="auto" w:frame="1"/>
        </w:rPr>
        <w:t xml:space="preserve"> </w:t>
      </w:r>
    </w:p>
    <w:p w14:paraId="7CEBA202"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t xml:space="preserve">new7 </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 xml:space="preserve"> input</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GarageArea</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 xml:space="preserve"> </w:t>
      </w:r>
      <w:r w:rsidRPr="00CA3AAB">
        <w:rPr>
          <w:rFonts w:ascii="Consolas" w:eastAsia="Times New Roman" w:hAnsi="Consolas"/>
          <w:b/>
          <w:bCs/>
          <w:color w:val="08726D"/>
          <w:bdr w:val="none" w:sz="0" w:space="0" w:color="auto" w:frame="1"/>
        </w:rPr>
        <w:t>8.</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76B32BF2"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drop</w:t>
      </w:r>
      <w:r w:rsidRPr="00CA3AAB">
        <w:rPr>
          <w:rFonts w:ascii="Consolas" w:eastAsia="Times New Roman" w:hAnsi="Consolas"/>
          <w:color w:val="686868"/>
          <w:bdr w:val="none" w:sz="0" w:space="0" w:color="auto" w:frame="1"/>
        </w:rPr>
        <w:t xml:space="preserve"> GarageArea</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52A9E19E"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if</w:t>
      </w:r>
      <w:r w:rsidRPr="00CA3AAB">
        <w:rPr>
          <w:rFonts w:ascii="Consolas" w:eastAsia="Times New Roman" w:hAnsi="Consolas"/>
          <w:color w:val="686868"/>
          <w:bdr w:val="none" w:sz="0" w:space="0" w:color="auto" w:frame="1"/>
        </w:rPr>
        <w:t xml:space="preserve"> new7</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 xml:space="preserve"> </w:t>
      </w:r>
      <w:r w:rsidRPr="00CA3AAB">
        <w:rPr>
          <w:rFonts w:ascii="Consolas" w:eastAsia="Times New Roman" w:hAnsi="Consolas"/>
          <w:color w:val="0000FF"/>
          <w:bdr w:val="none" w:sz="0" w:space="0" w:color="auto" w:frame="1"/>
        </w:rPr>
        <w:t>then</w:t>
      </w:r>
      <w:r w:rsidRPr="00CA3AAB">
        <w:rPr>
          <w:rFonts w:ascii="Consolas" w:eastAsia="Times New Roman" w:hAnsi="Consolas"/>
          <w:color w:val="686868"/>
          <w:bdr w:val="none" w:sz="0" w:space="0" w:color="auto" w:frame="1"/>
        </w:rPr>
        <w:t xml:space="preserve"> new7</w:t>
      </w:r>
      <w:r w:rsidRPr="00CA3AAB">
        <w:rPr>
          <w:rFonts w:ascii="Consolas" w:eastAsia="Times New Roman" w:hAnsi="Consolas"/>
          <w:color w:val="000000"/>
          <w:bdr w:val="none" w:sz="0" w:space="0" w:color="auto" w:frame="1"/>
        </w:rPr>
        <w:t>=</w:t>
      </w:r>
      <w:r w:rsidRPr="00CA3AAB">
        <w:rPr>
          <w:rFonts w:ascii="Consolas" w:eastAsia="Times New Roman" w:hAnsi="Consolas"/>
          <w:b/>
          <w:bCs/>
          <w:color w:val="08726D"/>
          <w:bdr w:val="none" w:sz="0" w:space="0" w:color="auto" w:frame="1"/>
        </w:rPr>
        <w:t>0</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5A414A3B"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rename</w:t>
      </w:r>
      <w:r w:rsidRPr="00CA3AAB">
        <w:rPr>
          <w:rFonts w:ascii="Consolas" w:eastAsia="Times New Roman" w:hAnsi="Consolas"/>
          <w:color w:val="686868"/>
          <w:bdr w:val="none" w:sz="0" w:space="0" w:color="auto" w:frame="1"/>
        </w:rPr>
        <w:t xml:space="preserve"> new7</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GarageArea</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15C99F7D"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020202"/>
          <w:bdr w:val="none" w:sz="0" w:space="0" w:color="auto" w:frame="1"/>
        </w:rPr>
        <w:t xml:space="preserve"> </w:t>
      </w:r>
    </w:p>
    <w:p w14:paraId="72F84105"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t xml:space="preserve">new8 </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 xml:space="preserve"> input</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GarageCars</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 xml:space="preserve"> </w:t>
      </w:r>
      <w:r w:rsidRPr="00CA3AAB">
        <w:rPr>
          <w:rFonts w:ascii="Consolas" w:eastAsia="Times New Roman" w:hAnsi="Consolas"/>
          <w:b/>
          <w:bCs/>
          <w:color w:val="08726D"/>
          <w:bdr w:val="none" w:sz="0" w:space="0" w:color="auto" w:frame="1"/>
        </w:rPr>
        <w:t>8.</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38E34903"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drop</w:t>
      </w:r>
      <w:r w:rsidRPr="00CA3AAB">
        <w:rPr>
          <w:rFonts w:ascii="Consolas" w:eastAsia="Times New Roman" w:hAnsi="Consolas"/>
          <w:color w:val="686868"/>
          <w:bdr w:val="none" w:sz="0" w:space="0" w:color="auto" w:frame="1"/>
        </w:rPr>
        <w:t xml:space="preserve"> GarageCars</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0274DD06"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if</w:t>
      </w:r>
      <w:r w:rsidRPr="00CA3AAB">
        <w:rPr>
          <w:rFonts w:ascii="Consolas" w:eastAsia="Times New Roman" w:hAnsi="Consolas"/>
          <w:color w:val="686868"/>
          <w:bdr w:val="none" w:sz="0" w:space="0" w:color="auto" w:frame="1"/>
        </w:rPr>
        <w:t xml:space="preserve"> new8</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 xml:space="preserve"> </w:t>
      </w:r>
      <w:r w:rsidRPr="00CA3AAB">
        <w:rPr>
          <w:rFonts w:ascii="Consolas" w:eastAsia="Times New Roman" w:hAnsi="Consolas"/>
          <w:color w:val="0000FF"/>
          <w:bdr w:val="none" w:sz="0" w:space="0" w:color="auto" w:frame="1"/>
        </w:rPr>
        <w:t>then</w:t>
      </w:r>
      <w:r w:rsidRPr="00CA3AAB">
        <w:rPr>
          <w:rFonts w:ascii="Consolas" w:eastAsia="Times New Roman" w:hAnsi="Consolas"/>
          <w:color w:val="686868"/>
          <w:bdr w:val="none" w:sz="0" w:space="0" w:color="auto" w:frame="1"/>
        </w:rPr>
        <w:t xml:space="preserve"> new8</w:t>
      </w:r>
      <w:r w:rsidRPr="00CA3AAB">
        <w:rPr>
          <w:rFonts w:ascii="Consolas" w:eastAsia="Times New Roman" w:hAnsi="Consolas"/>
          <w:color w:val="000000"/>
          <w:bdr w:val="none" w:sz="0" w:space="0" w:color="auto" w:frame="1"/>
        </w:rPr>
        <w:t>=</w:t>
      </w:r>
      <w:r w:rsidRPr="00CA3AAB">
        <w:rPr>
          <w:rFonts w:ascii="Consolas" w:eastAsia="Times New Roman" w:hAnsi="Consolas"/>
          <w:b/>
          <w:bCs/>
          <w:color w:val="08726D"/>
          <w:bdr w:val="none" w:sz="0" w:space="0" w:color="auto" w:frame="1"/>
        </w:rPr>
        <w:t>0</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584FD5FE"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rename</w:t>
      </w:r>
      <w:r w:rsidRPr="00CA3AAB">
        <w:rPr>
          <w:rFonts w:ascii="Consolas" w:eastAsia="Times New Roman" w:hAnsi="Consolas"/>
          <w:color w:val="686868"/>
          <w:bdr w:val="none" w:sz="0" w:space="0" w:color="auto" w:frame="1"/>
        </w:rPr>
        <w:t xml:space="preserve"> new8</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GarageCars</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09D14E91"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020202"/>
          <w:bdr w:val="none" w:sz="0" w:space="0" w:color="auto" w:frame="1"/>
        </w:rPr>
        <w:t xml:space="preserve"> </w:t>
      </w:r>
    </w:p>
    <w:p w14:paraId="3DBFBA43"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020202"/>
          <w:bdr w:val="none" w:sz="0" w:space="0" w:color="auto" w:frame="1"/>
        </w:rPr>
        <w:t xml:space="preserve"> </w:t>
      </w:r>
    </w:p>
    <w:p w14:paraId="7F596EE8"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1B7A1B"/>
          <w:bdr w:val="none" w:sz="0" w:space="0" w:color="auto" w:frame="1"/>
        </w:rPr>
        <w:t>/*</w:t>
      </w:r>
      <w:r w:rsidRPr="00CA3AAB">
        <w:rPr>
          <w:rFonts w:ascii="Consolas" w:eastAsia="Times New Roman" w:hAnsi="Consolas"/>
          <w:color w:val="020202"/>
          <w:bdr w:val="none" w:sz="0" w:space="0" w:color="auto" w:frame="1"/>
        </w:rPr>
        <w:t xml:space="preserve"> </w:t>
      </w:r>
    </w:p>
    <w:p w14:paraId="2500C0EE"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1B7A1B"/>
          <w:bdr w:val="none" w:sz="0" w:space="0" w:color="auto" w:frame="1"/>
        </w:rPr>
        <w:t xml:space="preserve"> * Append the test dataset on the end of train</w:t>
      </w:r>
      <w:r w:rsidRPr="00CA3AAB">
        <w:rPr>
          <w:rFonts w:ascii="Consolas" w:eastAsia="Times New Roman" w:hAnsi="Consolas"/>
          <w:color w:val="020202"/>
          <w:bdr w:val="none" w:sz="0" w:space="0" w:color="auto" w:frame="1"/>
        </w:rPr>
        <w:t xml:space="preserve"> </w:t>
      </w:r>
    </w:p>
    <w:p w14:paraId="28F62DAC"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1B7A1B"/>
          <w:bdr w:val="none" w:sz="0" w:space="0" w:color="auto" w:frame="1"/>
        </w:rPr>
        <w:t xml:space="preserve"> */</w:t>
      </w:r>
      <w:r w:rsidRPr="00CA3AAB">
        <w:rPr>
          <w:rFonts w:ascii="Consolas" w:eastAsia="Times New Roman" w:hAnsi="Consolas"/>
          <w:color w:val="020202"/>
          <w:bdr w:val="none" w:sz="0" w:space="0" w:color="auto" w:frame="1"/>
        </w:rPr>
        <w:t xml:space="preserve"> </w:t>
      </w:r>
    </w:p>
    <w:p w14:paraId="0742F6B4"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b/>
          <w:bCs/>
          <w:color w:val="000080"/>
          <w:bdr w:val="none" w:sz="0" w:space="0" w:color="auto" w:frame="1"/>
        </w:rPr>
        <w:t>data</w:t>
      </w:r>
      <w:r w:rsidRPr="00CA3AAB">
        <w:rPr>
          <w:rFonts w:ascii="Consolas" w:eastAsia="Times New Roman" w:hAnsi="Consolas"/>
          <w:color w:val="686868"/>
          <w:bdr w:val="none" w:sz="0" w:space="0" w:color="auto" w:frame="1"/>
        </w:rPr>
        <w:t xml:space="preserve"> dataset</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2EFF1B5A"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set</w:t>
      </w:r>
      <w:r w:rsidRPr="00CA3AAB">
        <w:rPr>
          <w:rFonts w:ascii="Consolas" w:eastAsia="Times New Roman" w:hAnsi="Consolas"/>
          <w:color w:val="686868"/>
          <w:bdr w:val="none" w:sz="0" w:space="0" w:color="auto" w:frame="1"/>
        </w:rPr>
        <w:t xml:space="preserve"> train test</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0BC91BDF"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020202"/>
          <w:bdr w:val="none" w:sz="0" w:space="0" w:color="auto" w:frame="1"/>
        </w:rPr>
        <w:t xml:space="preserve"> </w:t>
      </w:r>
    </w:p>
    <w:p w14:paraId="3D3EFB20"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1B7A1B"/>
          <w:bdr w:val="none" w:sz="0" w:space="0" w:color="auto" w:frame="1"/>
        </w:rPr>
        <w:t>/*</w:t>
      </w:r>
      <w:r w:rsidRPr="00CA3AAB">
        <w:rPr>
          <w:rFonts w:ascii="Consolas" w:eastAsia="Times New Roman" w:hAnsi="Consolas"/>
          <w:color w:val="020202"/>
          <w:bdr w:val="none" w:sz="0" w:space="0" w:color="auto" w:frame="1"/>
        </w:rPr>
        <w:t xml:space="preserve"> </w:t>
      </w:r>
    </w:p>
    <w:p w14:paraId="3434CE8C"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1B7A1B"/>
          <w:bdr w:val="none" w:sz="0" w:space="0" w:color="auto" w:frame="1"/>
        </w:rPr>
        <w:t xml:space="preserve"> * Drop problematic vars</w:t>
      </w:r>
      <w:r w:rsidRPr="00CA3AAB">
        <w:rPr>
          <w:rFonts w:ascii="Consolas" w:eastAsia="Times New Roman" w:hAnsi="Consolas"/>
          <w:color w:val="020202"/>
          <w:bdr w:val="none" w:sz="0" w:space="0" w:color="auto" w:frame="1"/>
        </w:rPr>
        <w:t xml:space="preserve"> </w:t>
      </w:r>
    </w:p>
    <w:p w14:paraId="68E4951E"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1B7A1B"/>
          <w:bdr w:val="none" w:sz="0" w:space="0" w:color="auto" w:frame="1"/>
        </w:rPr>
        <w:t xml:space="preserve"> */</w:t>
      </w:r>
      <w:r w:rsidRPr="00CA3AAB">
        <w:rPr>
          <w:rFonts w:ascii="Consolas" w:eastAsia="Times New Roman" w:hAnsi="Consolas"/>
          <w:color w:val="020202"/>
          <w:bdr w:val="none" w:sz="0" w:space="0" w:color="auto" w:frame="1"/>
        </w:rPr>
        <w:t xml:space="preserve"> </w:t>
      </w:r>
    </w:p>
    <w:p w14:paraId="24398BF2"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b/>
          <w:bCs/>
          <w:color w:val="000080"/>
          <w:bdr w:val="none" w:sz="0" w:space="0" w:color="auto" w:frame="1"/>
        </w:rPr>
        <w:t>data</w:t>
      </w:r>
      <w:r w:rsidRPr="00CA3AAB">
        <w:rPr>
          <w:rFonts w:ascii="Consolas" w:eastAsia="Times New Roman" w:hAnsi="Consolas"/>
          <w:color w:val="686868"/>
          <w:bdr w:val="none" w:sz="0" w:space="0" w:color="auto" w:frame="1"/>
        </w:rPr>
        <w:t xml:space="preserve"> dataset</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4EBA99E8"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set</w:t>
      </w:r>
      <w:r w:rsidRPr="00CA3AAB">
        <w:rPr>
          <w:rFonts w:ascii="Consolas" w:eastAsia="Times New Roman" w:hAnsi="Consolas"/>
          <w:color w:val="686868"/>
          <w:bdr w:val="none" w:sz="0" w:space="0" w:color="auto" w:frame="1"/>
        </w:rPr>
        <w:t xml:space="preserve"> dataset</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67AF2EB3"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drop</w:t>
      </w:r>
      <w:r w:rsidRPr="00CA3AAB">
        <w:rPr>
          <w:rFonts w:ascii="Consolas" w:eastAsia="Times New Roman" w:hAnsi="Consolas"/>
          <w:color w:val="686868"/>
          <w:bdr w:val="none" w:sz="0" w:space="0" w:color="auto" w:frame="1"/>
        </w:rPr>
        <w:t xml:space="preserve"> GarageYrBlt LotFrontage MasVnrArea</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469F6590"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020202"/>
          <w:bdr w:val="none" w:sz="0" w:space="0" w:color="auto" w:frame="1"/>
        </w:rPr>
        <w:t xml:space="preserve"> </w:t>
      </w:r>
    </w:p>
    <w:p w14:paraId="6C082BAA"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1B7A1B"/>
          <w:bdr w:val="none" w:sz="0" w:space="0" w:color="auto" w:frame="1"/>
        </w:rPr>
        <w:t>/*</w:t>
      </w:r>
      <w:r w:rsidRPr="00CA3AAB">
        <w:rPr>
          <w:rFonts w:ascii="Consolas" w:eastAsia="Times New Roman" w:hAnsi="Consolas"/>
          <w:color w:val="020202"/>
          <w:bdr w:val="none" w:sz="0" w:space="0" w:color="auto" w:frame="1"/>
        </w:rPr>
        <w:t xml:space="preserve"> </w:t>
      </w:r>
    </w:p>
    <w:p w14:paraId="107FF73F"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1B7A1B"/>
          <w:bdr w:val="none" w:sz="0" w:space="0" w:color="auto" w:frame="1"/>
        </w:rPr>
        <w:t xml:space="preserve"> * Replace character missing values with 'NA'</w:t>
      </w:r>
      <w:r w:rsidRPr="00CA3AAB">
        <w:rPr>
          <w:rFonts w:ascii="Consolas" w:eastAsia="Times New Roman" w:hAnsi="Consolas"/>
          <w:color w:val="020202"/>
          <w:bdr w:val="none" w:sz="0" w:space="0" w:color="auto" w:frame="1"/>
        </w:rPr>
        <w:t xml:space="preserve"> </w:t>
      </w:r>
    </w:p>
    <w:p w14:paraId="183CE150"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1B7A1B"/>
          <w:bdr w:val="none" w:sz="0" w:space="0" w:color="auto" w:frame="1"/>
        </w:rPr>
        <w:t xml:space="preserve"> */</w:t>
      </w:r>
      <w:r w:rsidRPr="00CA3AAB">
        <w:rPr>
          <w:rFonts w:ascii="Consolas" w:eastAsia="Times New Roman" w:hAnsi="Consolas"/>
          <w:color w:val="020202"/>
          <w:bdr w:val="none" w:sz="0" w:space="0" w:color="auto" w:frame="1"/>
        </w:rPr>
        <w:t xml:space="preserve"> </w:t>
      </w:r>
    </w:p>
    <w:p w14:paraId="729C8117"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b/>
          <w:bCs/>
          <w:color w:val="000080"/>
          <w:bdr w:val="none" w:sz="0" w:space="0" w:color="auto" w:frame="1"/>
        </w:rPr>
        <w:t>data</w:t>
      </w:r>
      <w:r w:rsidRPr="00CA3AAB">
        <w:rPr>
          <w:rFonts w:ascii="Consolas" w:eastAsia="Times New Roman" w:hAnsi="Consolas"/>
          <w:color w:val="686868"/>
          <w:bdr w:val="none" w:sz="0" w:space="0" w:color="auto" w:frame="1"/>
        </w:rPr>
        <w:t xml:space="preserve"> dataset</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7911570C"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set</w:t>
      </w:r>
      <w:r w:rsidRPr="00CA3AAB">
        <w:rPr>
          <w:rFonts w:ascii="Consolas" w:eastAsia="Times New Roman" w:hAnsi="Consolas"/>
          <w:color w:val="686868"/>
          <w:bdr w:val="none" w:sz="0" w:space="0" w:color="auto" w:frame="1"/>
        </w:rPr>
        <w:t xml:space="preserve"> dataset</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294565C4"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array</w:t>
      </w:r>
      <w:r w:rsidRPr="00CA3AAB">
        <w:rPr>
          <w:rFonts w:ascii="Consolas" w:eastAsia="Times New Roman" w:hAnsi="Consolas"/>
          <w:color w:val="686868"/>
          <w:bdr w:val="none" w:sz="0" w:space="0" w:color="auto" w:frame="1"/>
        </w:rPr>
        <w:t xml:space="preserve"> change </w:t>
      </w:r>
      <w:r w:rsidRPr="00CA3AAB">
        <w:rPr>
          <w:rFonts w:ascii="Consolas" w:eastAsia="Times New Roman" w:hAnsi="Consolas"/>
          <w:color w:val="0000FF"/>
          <w:bdr w:val="none" w:sz="0" w:space="0" w:color="auto" w:frame="1"/>
        </w:rPr>
        <w:t>_character_</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665DD429"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do</w:t>
      </w:r>
      <w:r w:rsidRPr="00CA3AAB">
        <w:rPr>
          <w:rFonts w:ascii="Consolas" w:eastAsia="Times New Roman" w:hAnsi="Consolas"/>
          <w:color w:val="686868"/>
          <w:bdr w:val="none" w:sz="0" w:space="0" w:color="auto" w:frame="1"/>
        </w:rPr>
        <w:t xml:space="preserve"> </w:t>
      </w:r>
      <w:r w:rsidRPr="00CA3AAB">
        <w:rPr>
          <w:rFonts w:ascii="Consolas" w:eastAsia="Times New Roman" w:hAnsi="Consolas"/>
          <w:color w:val="0000FF"/>
          <w:bdr w:val="none" w:sz="0" w:space="0" w:color="auto" w:frame="1"/>
        </w:rPr>
        <w:t>over</w:t>
      </w:r>
      <w:r w:rsidRPr="00CA3AAB">
        <w:rPr>
          <w:rFonts w:ascii="Consolas" w:eastAsia="Times New Roman" w:hAnsi="Consolas"/>
          <w:color w:val="686868"/>
          <w:bdr w:val="none" w:sz="0" w:space="0" w:color="auto" w:frame="1"/>
        </w:rPr>
        <w:t xml:space="preserve"> change</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38A11F6F"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if</w:t>
      </w:r>
      <w:r w:rsidRPr="00CA3AAB">
        <w:rPr>
          <w:rFonts w:ascii="Consolas" w:eastAsia="Times New Roman" w:hAnsi="Consolas"/>
          <w:color w:val="686868"/>
          <w:bdr w:val="none" w:sz="0" w:space="0" w:color="auto" w:frame="1"/>
        </w:rPr>
        <w:t xml:space="preserve"> missing</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change</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 xml:space="preserve"> </w:t>
      </w:r>
      <w:r w:rsidRPr="00CA3AAB">
        <w:rPr>
          <w:rFonts w:ascii="Consolas" w:eastAsia="Times New Roman" w:hAnsi="Consolas"/>
          <w:color w:val="0000FF"/>
          <w:bdr w:val="none" w:sz="0" w:space="0" w:color="auto" w:frame="1"/>
        </w:rPr>
        <w:t>then</w:t>
      </w:r>
      <w:r w:rsidRPr="00CA3AAB">
        <w:rPr>
          <w:rFonts w:ascii="Consolas" w:eastAsia="Times New Roman" w:hAnsi="Consolas"/>
          <w:color w:val="686868"/>
          <w:bdr w:val="none" w:sz="0" w:space="0" w:color="auto" w:frame="1"/>
        </w:rPr>
        <w:t xml:space="preserve"> change</w:t>
      </w:r>
      <w:r w:rsidRPr="00CA3AAB">
        <w:rPr>
          <w:rFonts w:ascii="Consolas" w:eastAsia="Times New Roman" w:hAnsi="Consolas"/>
          <w:color w:val="000000"/>
          <w:bdr w:val="none" w:sz="0" w:space="0" w:color="auto" w:frame="1"/>
        </w:rPr>
        <w:t>=</w:t>
      </w:r>
      <w:r w:rsidRPr="00CA3AAB">
        <w:rPr>
          <w:rFonts w:ascii="Consolas" w:eastAsia="Times New Roman" w:hAnsi="Consolas"/>
          <w:color w:val="800080"/>
          <w:bdr w:val="none" w:sz="0" w:space="0" w:color="auto" w:frame="1"/>
        </w:rPr>
        <w:t>'NA'</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183FA671"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end</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5CE0EA9B"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020202"/>
          <w:bdr w:val="none" w:sz="0" w:space="0" w:color="auto" w:frame="1"/>
        </w:rPr>
        <w:t xml:space="preserve"> </w:t>
      </w:r>
    </w:p>
    <w:p w14:paraId="3B9526EF"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r>
      <w:r w:rsidRPr="00B073BB">
        <w:rPr>
          <w:rFonts w:ascii="Consolas" w:eastAsia="Times New Roman" w:hAnsi="Consolas"/>
          <w:color w:val="686868"/>
          <w:bdr w:val="none" w:sz="0" w:space="0" w:color="auto" w:frame="1"/>
        </w:rPr>
        <w:tab/>
      </w:r>
      <w:r w:rsidRPr="00B073BB">
        <w:rPr>
          <w:rFonts w:ascii="Consolas" w:eastAsia="Times New Roman" w:hAnsi="Consolas"/>
          <w:color w:val="0000FF"/>
          <w:bdr w:val="none" w:sz="0" w:space="0" w:color="auto" w:frame="1"/>
        </w:rPr>
        <w:t>if</w:t>
      </w:r>
      <w:r w:rsidRPr="00B073BB">
        <w:rPr>
          <w:rFonts w:ascii="Consolas" w:eastAsia="Times New Roman" w:hAnsi="Consolas"/>
          <w:color w:val="686868"/>
          <w:bdr w:val="none" w:sz="0" w:space="0" w:color="auto" w:frame="1"/>
        </w:rPr>
        <w:t xml:space="preserve"> missing</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change</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w:t>
      </w:r>
      <w:r w:rsidRPr="00B073BB">
        <w:rPr>
          <w:rFonts w:ascii="Consolas" w:eastAsia="Times New Roman" w:hAnsi="Consolas"/>
          <w:color w:val="0000FF"/>
          <w:bdr w:val="none" w:sz="0" w:space="0" w:color="auto" w:frame="1"/>
        </w:rPr>
        <w:t>then</w:t>
      </w:r>
      <w:r w:rsidRPr="00B073BB">
        <w:rPr>
          <w:rFonts w:ascii="Consolas" w:eastAsia="Times New Roman" w:hAnsi="Consolas"/>
          <w:color w:val="686868"/>
          <w:bdr w:val="none" w:sz="0" w:space="0" w:color="auto" w:frame="1"/>
        </w:rPr>
        <w:t xml:space="preserve"> change</w:t>
      </w:r>
      <w:r w:rsidRPr="00B073BB">
        <w:rPr>
          <w:rFonts w:ascii="Consolas" w:eastAsia="Times New Roman" w:hAnsi="Consolas"/>
          <w:color w:val="000000"/>
          <w:bdr w:val="none" w:sz="0" w:space="0" w:color="auto" w:frame="1"/>
        </w:rPr>
        <w:t>=</w:t>
      </w:r>
      <w:r w:rsidRPr="00B073BB">
        <w:rPr>
          <w:rFonts w:ascii="Consolas" w:eastAsia="Times New Roman" w:hAnsi="Consolas"/>
          <w:color w:val="800080"/>
          <w:bdr w:val="none" w:sz="0" w:space="0" w:color="auto" w:frame="1"/>
        </w:rPr>
        <w:t>'NA'</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64036481"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lastRenderedPageBreak/>
        <w:tab/>
      </w:r>
      <w:r w:rsidRPr="00B073BB">
        <w:rPr>
          <w:rFonts w:ascii="Consolas" w:eastAsia="Times New Roman" w:hAnsi="Consolas"/>
          <w:color w:val="0000FF"/>
          <w:bdr w:val="none" w:sz="0" w:space="0" w:color="auto" w:frame="1"/>
        </w:rPr>
        <w:t>end</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7133A637"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020202"/>
          <w:bdr w:val="none" w:sz="0" w:space="0" w:color="auto" w:frame="1"/>
        </w:rPr>
        <w:t xml:space="preserve"> </w:t>
      </w:r>
    </w:p>
    <w:p w14:paraId="657C87C3"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1B7A1B"/>
          <w:bdr w:val="none" w:sz="0" w:space="0" w:color="auto" w:frame="1"/>
        </w:rPr>
        <w:t>/*</w:t>
      </w:r>
      <w:r w:rsidRPr="00B073BB">
        <w:rPr>
          <w:rFonts w:ascii="Consolas" w:eastAsia="Times New Roman" w:hAnsi="Consolas"/>
          <w:color w:val="020202"/>
          <w:bdr w:val="none" w:sz="0" w:space="0" w:color="auto" w:frame="1"/>
        </w:rPr>
        <w:t xml:space="preserve"> </w:t>
      </w:r>
    </w:p>
    <w:p w14:paraId="75712060"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1B7A1B"/>
          <w:bdr w:val="none" w:sz="0" w:space="0" w:color="auto" w:frame="1"/>
        </w:rPr>
        <w:t xml:space="preserve"> * Output some data</w:t>
      </w:r>
      <w:r w:rsidRPr="00B073BB">
        <w:rPr>
          <w:rFonts w:ascii="Consolas" w:eastAsia="Times New Roman" w:hAnsi="Consolas"/>
          <w:color w:val="020202"/>
          <w:bdr w:val="none" w:sz="0" w:space="0" w:color="auto" w:frame="1"/>
        </w:rPr>
        <w:t xml:space="preserve"> </w:t>
      </w:r>
    </w:p>
    <w:p w14:paraId="0FF3E93B"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1B7A1B"/>
          <w:bdr w:val="none" w:sz="0" w:space="0" w:color="auto" w:frame="1"/>
        </w:rPr>
        <w:t xml:space="preserve"> */</w:t>
      </w:r>
      <w:r w:rsidRPr="00B073BB">
        <w:rPr>
          <w:rFonts w:ascii="Consolas" w:eastAsia="Times New Roman" w:hAnsi="Consolas"/>
          <w:color w:val="020202"/>
          <w:bdr w:val="none" w:sz="0" w:space="0" w:color="auto" w:frame="1"/>
        </w:rPr>
        <w:t xml:space="preserve"> </w:t>
      </w:r>
    </w:p>
    <w:p w14:paraId="1B4734B5"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b/>
          <w:bCs/>
          <w:color w:val="000080"/>
          <w:bdr w:val="none" w:sz="0" w:space="0" w:color="auto" w:frame="1"/>
        </w:rPr>
        <w:t>proc</w:t>
      </w:r>
      <w:r w:rsidRPr="00B073BB">
        <w:rPr>
          <w:rFonts w:ascii="Consolas" w:eastAsia="Times New Roman" w:hAnsi="Consolas"/>
          <w:color w:val="686868"/>
          <w:bdr w:val="none" w:sz="0" w:space="0" w:color="auto" w:frame="1"/>
        </w:rPr>
        <w:t xml:space="preserve"> </w:t>
      </w:r>
      <w:r w:rsidRPr="00B073BB">
        <w:rPr>
          <w:rFonts w:ascii="Consolas" w:eastAsia="Times New Roman" w:hAnsi="Consolas"/>
          <w:b/>
          <w:bCs/>
          <w:color w:val="000080"/>
          <w:bdr w:val="none" w:sz="0" w:space="0" w:color="auto" w:frame="1"/>
        </w:rPr>
        <w:t>print</w:t>
      </w:r>
      <w:r w:rsidRPr="00B073BB">
        <w:rPr>
          <w:rFonts w:ascii="Consolas" w:eastAsia="Times New Roman" w:hAnsi="Consolas"/>
          <w:color w:val="686868"/>
          <w:bdr w:val="none" w:sz="0" w:space="0" w:color="auto" w:frame="1"/>
        </w:rPr>
        <w:t xml:space="preserve"> </w:t>
      </w:r>
      <w:r w:rsidRPr="00B073BB">
        <w:rPr>
          <w:rFonts w:ascii="Consolas" w:eastAsia="Times New Roman" w:hAnsi="Consolas"/>
          <w:color w:val="0000FF"/>
          <w:bdr w:val="none" w:sz="0" w:space="0" w:color="auto" w:frame="1"/>
        </w:rPr>
        <w:t>data</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dataset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obs</w:t>
      </w:r>
      <w:r w:rsidRPr="00B073BB">
        <w:rPr>
          <w:rFonts w:ascii="Consolas" w:eastAsia="Times New Roman" w:hAnsi="Consolas"/>
          <w:color w:val="000000"/>
          <w:bdr w:val="none" w:sz="0" w:space="0" w:color="auto" w:frame="1"/>
        </w:rPr>
        <w:t>=</w:t>
      </w:r>
      <w:r w:rsidRPr="00B073BB">
        <w:rPr>
          <w:rFonts w:ascii="Consolas" w:eastAsia="Times New Roman" w:hAnsi="Consolas"/>
          <w:b/>
          <w:bCs/>
          <w:color w:val="08726D"/>
          <w:bdr w:val="none" w:sz="0" w:space="0" w:color="auto" w:frame="1"/>
        </w:rPr>
        <w:t>10</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15BDC70B"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b/>
          <w:bCs/>
          <w:color w:val="000080"/>
          <w:bdr w:val="none" w:sz="0" w:space="0" w:color="auto" w:frame="1"/>
        </w:rPr>
        <w:t>proc</w:t>
      </w:r>
      <w:r w:rsidRPr="00B073BB">
        <w:rPr>
          <w:rFonts w:ascii="Consolas" w:eastAsia="Times New Roman" w:hAnsi="Consolas"/>
          <w:color w:val="686868"/>
          <w:bdr w:val="none" w:sz="0" w:space="0" w:color="auto" w:frame="1"/>
        </w:rPr>
        <w:t xml:space="preserve"> </w:t>
      </w:r>
      <w:r w:rsidRPr="00B073BB">
        <w:rPr>
          <w:rFonts w:ascii="Consolas" w:eastAsia="Times New Roman" w:hAnsi="Consolas"/>
          <w:b/>
          <w:bCs/>
          <w:color w:val="000080"/>
          <w:bdr w:val="none" w:sz="0" w:space="0" w:color="auto" w:frame="1"/>
        </w:rPr>
        <w:t>means</w:t>
      </w:r>
      <w:r w:rsidRPr="00B073BB">
        <w:rPr>
          <w:rFonts w:ascii="Consolas" w:eastAsia="Times New Roman" w:hAnsi="Consolas"/>
          <w:color w:val="686868"/>
          <w:bdr w:val="none" w:sz="0" w:space="0" w:color="auto" w:frame="1"/>
        </w:rPr>
        <w:t xml:space="preserve"> </w:t>
      </w:r>
      <w:r w:rsidRPr="00B073BB">
        <w:rPr>
          <w:rFonts w:ascii="Consolas" w:eastAsia="Times New Roman" w:hAnsi="Consolas"/>
          <w:color w:val="0000FF"/>
          <w:bdr w:val="none" w:sz="0" w:space="0" w:color="auto" w:frame="1"/>
        </w:rPr>
        <w:t>data</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dataset</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2C89A8D2"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b/>
          <w:bCs/>
          <w:color w:val="000080"/>
          <w:bdr w:val="none" w:sz="0" w:space="0" w:color="auto" w:frame="1"/>
        </w:rPr>
        <w:t>proc</w:t>
      </w:r>
      <w:r w:rsidRPr="00B073BB">
        <w:rPr>
          <w:rFonts w:ascii="Consolas" w:eastAsia="Times New Roman" w:hAnsi="Consolas"/>
          <w:color w:val="686868"/>
          <w:bdr w:val="none" w:sz="0" w:space="0" w:color="auto" w:frame="1"/>
        </w:rPr>
        <w:t xml:space="preserve"> </w:t>
      </w:r>
      <w:r w:rsidRPr="00B073BB">
        <w:rPr>
          <w:rFonts w:ascii="Consolas" w:eastAsia="Times New Roman" w:hAnsi="Consolas"/>
          <w:b/>
          <w:bCs/>
          <w:color w:val="000080"/>
          <w:bdr w:val="none" w:sz="0" w:space="0" w:color="auto" w:frame="1"/>
        </w:rPr>
        <w:t>means</w:t>
      </w:r>
      <w:r w:rsidRPr="00B073BB">
        <w:rPr>
          <w:rFonts w:ascii="Consolas" w:eastAsia="Times New Roman" w:hAnsi="Consolas"/>
          <w:color w:val="686868"/>
          <w:bdr w:val="none" w:sz="0" w:space="0" w:color="auto" w:frame="1"/>
        </w:rPr>
        <w:t xml:space="preserve"> </w:t>
      </w:r>
      <w:r w:rsidRPr="00B073BB">
        <w:rPr>
          <w:rFonts w:ascii="Consolas" w:eastAsia="Times New Roman" w:hAnsi="Consolas"/>
          <w:color w:val="0000FF"/>
          <w:bdr w:val="none" w:sz="0" w:space="0" w:color="auto" w:frame="1"/>
        </w:rPr>
        <w:t>data</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dataset </w:t>
      </w:r>
      <w:r w:rsidRPr="00B073BB">
        <w:rPr>
          <w:rFonts w:ascii="Consolas" w:eastAsia="Times New Roman" w:hAnsi="Consolas"/>
          <w:color w:val="0000FF"/>
          <w:bdr w:val="none" w:sz="0" w:space="0" w:color="auto" w:frame="1"/>
        </w:rPr>
        <w:t>N</w:t>
      </w:r>
      <w:r w:rsidRPr="00B073BB">
        <w:rPr>
          <w:rFonts w:ascii="Consolas" w:eastAsia="Times New Roman" w:hAnsi="Consolas"/>
          <w:color w:val="686868"/>
          <w:bdr w:val="none" w:sz="0" w:space="0" w:color="auto" w:frame="1"/>
        </w:rPr>
        <w:t xml:space="preserve"> </w:t>
      </w:r>
      <w:r w:rsidRPr="00B073BB">
        <w:rPr>
          <w:rFonts w:ascii="Consolas" w:eastAsia="Times New Roman" w:hAnsi="Consolas"/>
          <w:color w:val="0000FF"/>
          <w:bdr w:val="none" w:sz="0" w:space="0" w:color="auto" w:frame="1"/>
        </w:rPr>
        <w:t>NMISS</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381E4021"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020202"/>
          <w:bdr w:val="none" w:sz="0" w:space="0" w:color="auto" w:frame="1"/>
        </w:rPr>
        <w:t xml:space="preserve"> </w:t>
      </w:r>
    </w:p>
    <w:p w14:paraId="7B8F0288"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1B7A1B"/>
          <w:bdr w:val="none" w:sz="0" w:space="0" w:color="auto" w:frame="1"/>
        </w:rPr>
        <w:t>/*</w:t>
      </w:r>
      <w:r w:rsidRPr="00B073BB">
        <w:rPr>
          <w:rFonts w:ascii="Consolas" w:eastAsia="Times New Roman" w:hAnsi="Consolas"/>
          <w:color w:val="020202"/>
          <w:bdr w:val="none" w:sz="0" w:space="0" w:color="auto" w:frame="1"/>
        </w:rPr>
        <w:t xml:space="preserve"> </w:t>
      </w:r>
    </w:p>
    <w:p w14:paraId="386125BA"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1B7A1B"/>
          <w:bdr w:val="none" w:sz="0" w:space="0" w:color="auto" w:frame="1"/>
        </w:rPr>
        <w:t xml:space="preserve"> * Variable transformations of the continious vars</w:t>
      </w:r>
      <w:r w:rsidRPr="00B073BB">
        <w:rPr>
          <w:rFonts w:ascii="Consolas" w:eastAsia="Times New Roman" w:hAnsi="Consolas"/>
          <w:color w:val="020202"/>
          <w:bdr w:val="none" w:sz="0" w:space="0" w:color="auto" w:frame="1"/>
        </w:rPr>
        <w:t xml:space="preserve"> </w:t>
      </w:r>
    </w:p>
    <w:p w14:paraId="01F1100A"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1B7A1B"/>
          <w:bdr w:val="none" w:sz="0" w:space="0" w:color="auto" w:frame="1"/>
        </w:rPr>
        <w:t xml:space="preserve"> */</w:t>
      </w:r>
      <w:r w:rsidRPr="00B073BB">
        <w:rPr>
          <w:rFonts w:ascii="Consolas" w:eastAsia="Times New Roman" w:hAnsi="Consolas"/>
          <w:color w:val="020202"/>
          <w:bdr w:val="none" w:sz="0" w:space="0" w:color="auto" w:frame="1"/>
        </w:rPr>
        <w:t xml:space="preserve"> </w:t>
      </w:r>
    </w:p>
    <w:p w14:paraId="1800FD58"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1B7A1B"/>
          <w:bdr w:val="none" w:sz="0" w:space="0" w:color="auto" w:frame="1"/>
        </w:rPr>
        <w:t>/* LotAreaTrans OverallQualTrans OverallCondTrans YearRemodAddTrans BsmtFinSF1 BsmtFinSF1Flag */</w:t>
      </w:r>
      <w:r w:rsidRPr="00B073BB">
        <w:rPr>
          <w:rFonts w:ascii="Consolas" w:eastAsia="Times New Roman" w:hAnsi="Consolas"/>
          <w:color w:val="020202"/>
          <w:bdr w:val="none" w:sz="0" w:space="0" w:color="auto" w:frame="1"/>
        </w:rPr>
        <w:t xml:space="preserve"> </w:t>
      </w:r>
    </w:p>
    <w:p w14:paraId="7903C4CD"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1B7A1B"/>
          <w:bdr w:val="none" w:sz="0" w:space="0" w:color="auto" w:frame="1"/>
        </w:rPr>
        <w:t>/* TotalBsmtSFTrans TotalBsmtSFFlag _1stFlrSFTrans _2ndFlrSFFlag _2ndFlrSFFlag GrLivAreaTrans */</w:t>
      </w:r>
      <w:r w:rsidRPr="00B073BB">
        <w:rPr>
          <w:rFonts w:ascii="Consolas" w:eastAsia="Times New Roman" w:hAnsi="Consolas"/>
          <w:color w:val="020202"/>
          <w:bdr w:val="none" w:sz="0" w:space="0" w:color="auto" w:frame="1"/>
        </w:rPr>
        <w:t xml:space="preserve"> </w:t>
      </w:r>
    </w:p>
    <w:p w14:paraId="20A1E748"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1B7A1B"/>
          <w:bdr w:val="none" w:sz="0" w:space="0" w:color="auto" w:frame="1"/>
        </w:rPr>
        <w:t>/* BsmtFullBath FullBath HalfBath BedroomAbvGrTrans KitchenAbvGr TotRmsAbvGrd Fireplaces */</w:t>
      </w:r>
      <w:r w:rsidRPr="00B073BB">
        <w:rPr>
          <w:rFonts w:ascii="Consolas" w:eastAsia="Times New Roman" w:hAnsi="Consolas"/>
          <w:color w:val="020202"/>
          <w:bdr w:val="none" w:sz="0" w:space="0" w:color="auto" w:frame="1"/>
        </w:rPr>
        <w:t xml:space="preserve"> </w:t>
      </w:r>
    </w:p>
    <w:p w14:paraId="7E3283E7"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1B7A1B"/>
          <w:bdr w:val="none" w:sz="0" w:space="0" w:color="auto" w:frame="1"/>
        </w:rPr>
        <w:t>/* GarageCars GarageArea WoodDeckSF WoodDeckSFFlag */</w:t>
      </w:r>
      <w:r w:rsidRPr="00B073BB">
        <w:rPr>
          <w:rFonts w:ascii="Consolas" w:eastAsia="Times New Roman" w:hAnsi="Consolas"/>
          <w:color w:val="020202"/>
          <w:bdr w:val="none" w:sz="0" w:space="0" w:color="auto" w:frame="1"/>
        </w:rPr>
        <w:t xml:space="preserve"> </w:t>
      </w:r>
    </w:p>
    <w:p w14:paraId="72FB3172"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020202"/>
          <w:bdr w:val="none" w:sz="0" w:space="0" w:color="auto" w:frame="1"/>
        </w:rPr>
        <w:t xml:space="preserve"> </w:t>
      </w:r>
    </w:p>
    <w:p w14:paraId="29A4DE6C"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b/>
          <w:bCs/>
          <w:color w:val="000080"/>
          <w:bdr w:val="none" w:sz="0" w:space="0" w:color="auto" w:frame="1"/>
        </w:rPr>
        <w:t>data</w:t>
      </w:r>
      <w:r w:rsidRPr="00B073BB">
        <w:rPr>
          <w:rFonts w:ascii="Consolas" w:eastAsia="Times New Roman" w:hAnsi="Consolas"/>
          <w:color w:val="686868"/>
          <w:bdr w:val="none" w:sz="0" w:space="0" w:color="auto" w:frame="1"/>
        </w:rPr>
        <w:t xml:space="preserve"> dataset</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34F5A063"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r>
      <w:r w:rsidRPr="00B073BB">
        <w:rPr>
          <w:rFonts w:ascii="Consolas" w:eastAsia="Times New Roman" w:hAnsi="Consolas"/>
          <w:color w:val="0000FF"/>
          <w:bdr w:val="none" w:sz="0" w:space="0" w:color="auto" w:frame="1"/>
        </w:rPr>
        <w:t>set</w:t>
      </w:r>
      <w:r w:rsidRPr="00B073BB">
        <w:rPr>
          <w:rFonts w:ascii="Consolas" w:eastAsia="Times New Roman" w:hAnsi="Consolas"/>
          <w:color w:val="686868"/>
          <w:bdr w:val="none" w:sz="0" w:space="0" w:color="auto" w:frame="1"/>
        </w:rPr>
        <w:t xml:space="preserve"> dataset</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4E16D6EC"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t>SalePriceSqrt</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sqrt</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SalePrice</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5D3FF738"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r>
      <w:r w:rsidRPr="00B073BB">
        <w:rPr>
          <w:rFonts w:ascii="Consolas" w:eastAsia="Times New Roman" w:hAnsi="Consolas"/>
          <w:color w:val="0000FF"/>
          <w:bdr w:val="none" w:sz="0" w:space="0" w:color="auto" w:frame="1"/>
        </w:rPr>
        <w:t>drop</w:t>
      </w:r>
      <w:r w:rsidRPr="00B073BB">
        <w:rPr>
          <w:rFonts w:ascii="Consolas" w:eastAsia="Times New Roman" w:hAnsi="Consolas"/>
          <w:color w:val="686868"/>
          <w:bdr w:val="none" w:sz="0" w:space="0" w:color="auto" w:frame="1"/>
        </w:rPr>
        <w:t xml:space="preserve"> SalePrice</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79FC173A"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020202"/>
          <w:bdr w:val="none" w:sz="0" w:space="0" w:color="auto" w:frame="1"/>
        </w:rPr>
        <w:t xml:space="preserve"> </w:t>
      </w:r>
    </w:p>
    <w:p w14:paraId="5713FDE3"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t xml:space="preserve">LotAreaTrans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log</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LotArea</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34FFC402"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t xml:space="preserve">OverallQualTrans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log</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OverallQual</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530F52B3"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t xml:space="preserve">OverallCondTrans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log</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OverallCond</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0DE46BEE"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t xml:space="preserve">YearRemodAddTrans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log</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YearRemodAdd </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0F0D4735"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020202"/>
          <w:bdr w:val="none" w:sz="0" w:space="0" w:color="auto" w:frame="1"/>
        </w:rPr>
        <w:t xml:space="preserve"> </w:t>
      </w:r>
    </w:p>
    <w:p w14:paraId="0B716325"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t xml:space="preserve">BsmtFinSF1Flag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w:t>
      </w:r>
      <w:r w:rsidRPr="00B073BB">
        <w:rPr>
          <w:rFonts w:ascii="Consolas" w:eastAsia="Times New Roman" w:hAnsi="Consolas"/>
          <w:b/>
          <w:bCs/>
          <w:color w:val="08726D"/>
          <w:bdr w:val="none" w:sz="0" w:space="0" w:color="auto" w:frame="1"/>
        </w:rPr>
        <w:t>0</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17F54056"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r>
      <w:r w:rsidRPr="00B073BB">
        <w:rPr>
          <w:rFonts w:ascii="Consolas" w:eastAsia="Times New Roman" w:hAnsi="Consolas"/>
          <w:color w:val="0000FF"/>
          <w:bdr w:val="none" w:sz="0" w:space="0" w:color="auto" w:frame="1"/>
        </w:rPr>
        <w:t>if</w:t>
      </w:r>
      <w:r w:rsidRPr="00B073BB">
        <w:rPr>
          <w:rFonts w:ascii="Consolas" w:eastAsia="Times New Roman" w:hAnsi="Consolas"/>
          <w:color w:val="686868"/>
          <w:bdr w:val="none" w:sz="0" w:space="0" w:color="auto" w:frame="1"/>
        </w:rPr>
        <w:t xml:space="preserve"> BsmtFinSF1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w:t>
      </w:r>
      <w:r w:rsidRPr="00B073BB">
        <w:rPr>
          <w:rFonts w:ascii="Consolas" w:eastAsia="Times New Roman" w:hAnsi="Consolas"/>
          <w:b/>
          <w:bCs/>
          <w:color w:val="08726D"/>
          <w:bdr w:val="none" w:sz="0" w:space="0" w:color="auto" w:frame="1"/>
        </w:rPr>
        <w:t>0</w:t>
      </w:r>
      <w:r w:rsidRPr="00B073BB">
        <w:rPr>
          <w:rFonts w:ascii="Consolas" w:eastAsia="Times New Roman" w:hAnsi="Consolas"/>
          <w:color w:val="686868"/>
          <w:bdr w:val="none" w:sz="0" w:space="0" w:color="auto" w:frame="1"/>
        </w:rPr>
        <w:t xml:space="preserve"> </w:t>
      </w:r>
      <w:r w:rsidRPr="00B073BB">
        <w:rPr>
          <w:rFonts w:ascii="Consolas" w:eastAsia="Times New Roman" w:hAnsi="Consolas"/>
          <w:color w:val="0000FF"/>
          <w:bdr w:val="none" w:sz="0" w:space="0" w:color="auto" w:frame="1"/>
        </w:rPr>
        <w:t>then</w:t>
      </w:r>
      <w:r w:rsidRPr="00B073BB">
        <w:rPr>
          <w:rFonts w:ascii="Consolas" w:eastAsia="Times New Roman" w:hAnsi="Consolas"/>
          <w:color w:val="686868"/>
          <w:bdr w:val="none" w:sz="0" w:space="0" w:color="auto" w:frame="1"/>
        </w:rPr>
        <w:t xml:space="preserve"> </w:t>
      </w:r>
      <w:r w:rsidRPr="00B073BB">
        <w:rPr>
          <w:rFonts w:ascii="Consolas" w:eastAsia="Times New Roman" w:hAnsi="Consolas"/>
          <w:color w:val="0000FF"/>
          <w:bdr w:val="none" w:sz="0" w:space="0" w:color="auto" w:frame="1"/>
        </w:rPr>
        <w:t>do</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36B1D811"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r>
      <w:r w:rsidRPr="00B073BB">
        <w:rPr>
          <w:rFonts w:ascii="Consolas" w:eastAsia="Times New Roman" w:hAnsi="Consolas"/>
          <w:color w:val="686868"/>
          <w:bdr w:val="none" w:sz="0" w:space="0" w:color="auto" w:frame="1"/>
        </w:rPr>
        <w:tab/>
        <w:t xml:space="preserve">BsmtFinSF1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w:t>
      </w:r>
      <w:r w:rsidRPr="00B073BB">
        <w:rPr>
          <w:rFonts w:ascii="Consolas" w:eastAsia="Times New Roman" w:hAnsi="Consolas"/>
          <w:b/>
          <w:bCs/>
          <w:color w:val="08726D"/>
          <w:bdr w:val="none" w:sz="0" w:space="0" w:color="auto" w:frame="1"/>
        </w:rPr>
        <w:t>700</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5FBAE030"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r>
      <w:r w:rsidRPr="00B073BB">
        <w:rPr>
          <w:rFonts w:ascii="Consolas" w:eastAsia="Times New Roman" w:hAnsi="Consolas"/>
          <w:color w:val="686868"/>
          <w:bdr w:val="none" w:sz="0" w:space="0" w:color="auto" w:frame="1"/>
        </w:rPr>
        <w:tab/>
        <w:t xml:space="preserve">BsmtFinSF1Flag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w:t>
      </w:r>
      <w:r w:rsidRPr="00B073BB">
        <w:rPr>
          <w:rFonts w:ascii="Consolas" w:eastAsia="Times New Roman" w:hAnsi="Consolas"/>
          <w:b/>
          <w:bCs/>
          <w:color w:val="08726D"/>
          <w:bdr w:val="none" w:sz="0" w:space="0" w:color="auto" w:frame="1"/>
        </w:rPr>
        <w:t>1</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1F376D60"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r>
      <w:r w:rsidRPr="00B073BB">
        <w:rPr>
          <w:rFonts w:ascii="Consolas" w:eastAsia="Times New Roman" w:hAnsi="Consolas"/>
          <w:color w:val="0000FF"/>
          <w:bdr w:val="none" w:sz="0" w:space="0" w:color="auto" w:frame="1"/>
        </w:rPr>
        <w:t>end</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2C6BD0D8"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020202"/>
          <w:bdr w:val="none" w:sz="0" w:space="0" w:color="auto" w:frame="1"/>
        </w:rPr>
        <w:t xml:space="preserve"> </w:t>
      </w:r>
    </w:p>
    <w:p w14:paraId="3F37C78F"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t xml:space="preserve">TotalBsmtSFTrans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sqrt</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TotalBsmtSF</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59EF91AA"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t xml:space="preserve">TotalBsmtSFFlag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w:t>
      </w:r>
      <w:r w:rsidRPr="00B073BB">
        <w:rPr>
          <w:rFonts w:ascii="Consolas" w:eastAsia="Times New Roman" w:hAnsi="Consolas"/>
          <w:b/>
          <w:bCs/>
          <w:color w:val="08726D"/>
          <w:bdr w:val="none" w:sz="0" w:space="0" w:color="auto" w:frame="1"/>
        </w:rPr>
        <w:t>0</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56B402FE"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r>
      <w:r w:rsidRPr="00B073BB">
        <w:rPr>
          <w:rFonts w:ascii="Consolas" w:eastAsia="Times New Roman" w:hAnsi="Consolas"/>
          <w:color w:val="0000FF"/>
          <w:bdr w:val="none" w:sz="0" w:space="0" w:color="auto" w:frame="1"/>
        </w:rPr>
        <w:t>if</w:t>
      </w:r>
      <w:r w:rsidRPr="00B073BB">
        <w:rPr>
          <w:rFonts w:ascii="Consolas" w:eastAsia="Times New Roman" w:hAnsi="Consolas"/>
          <w:color w:val="686868"/>
          <w:bdr w:val="none" w:sz="0" w:space="0" w:color="auto" w:frame="1"/>
        </w:rPr>
        <w:t xml:space="preserve"> TotalBsmtSFTrans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w:t>
      </w:r>
      <w:r w:rsidRPr="00B073BB">
        <w:rPr>
          <w:rFonts w:ascii="Consolas" w:eastAsia="Times New Roman" w:hAnsi="Consolas"/>
          <w:b/>
          <w:bCs/>
          <w:color w:val="08726D"/>
          <w:bdr w:val="none" w:sz="0" w:space="0" w:color="auto" w:frame="1"/>
        </w:rPr>
        <w:t>0</w:t>
      </w:r>
      <w:r w:rsidRPr="00B073BB">
        <w:rPr>
          <w:rFonts w:ascii="Consolas" w:eastAsia="Times New Roman" w:hAnsi="Consolas"/>
          <w:color w:val="686868"/>
          <w:bdr w:val="none" w:sz="0" w:space="0" w:color="auto" w:frame="1"/>
        </w:rPr>
        <w:t xml:space="preserve"> </w:t>
      </w:r>
      <w:r w:rsidRPr="00B073BB">
        <w:rPr>
          <w:rFonts w:ascii="Consolas" w:eastAsia="Times New Roman" w:hAnsi="Consolas"/>
          <w:color w:val="0000FF"/>
          <w:bdr w:val="none" w:sz="0" w:space="0" w:color="auto" w:frame="1"/>
        </w:rPr>
        <w:t>then</w:t>
      </w:r>
      <w:r w:rsidRPr="00B073BB">
        <w:rPr>
          <w:rFonts w:ascii="Consolas" w:eastAsia="Times New Roman" w:hAnsi="Consolas"/>
          <w:color w:val="686868"/>
          <w:bdr w:val="none" w:sz="0" w:space="0" w:color="auto" w:frame="1"/>
        </w:rPr>
        <w:t xml:space="preserve"> </w:t>
      </w:r>
      <w:r w:rsidRPr="00B073BB">
        <w:rPr>
          <w:rFonts w:ascii="Consolas" w:eastAsia="Times New Roman" w:hAnsi="Consolas"/>
          <w:color w:val="0000FF"/>
          <w:bdr w:val="none" w:sz="0" w:space="0" w:color="auto" w:frame="1"/>
        </w:rPr>
        <w:t>do</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52E3BB1D"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t xml:space="preserve">TotalBsmtSFTrans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sqrt</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TotalBsmtSF</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058E3682"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text"/>
          <w:rFonts w:ascii="Consolas" w:eastAsia="Times New Roman" w:hAnsi="Consolas"/>
          <w:color w:val="686868"/>
          <w:bdr w:val="none" w:sz="0" w:space="0" w:color="auto" w:frame="1"/>
        </w:rPr>
        <w:tab/>
        <w:t xml:space="preserve">TotalBsmtSFTrans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numeric"/>
          <w:rFonts w:ascii="Consolas" w:eastAsia="Times New Roman" w:hAnsi="Consolas"/>
          <w:b/>
          <w:bCs/>
          <w:color w:val="08726D"/>
          <w:bdr w:val="none" w:sz="0" w:space="0" w:color="auto" w:frame="1"/>
        </w:rPr>
        <w:t>30</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3BCDCD14"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text"/>
          <w:rFonts w:ascii="Consolas" w:eastAsia="Times New Roman" w:hAnsi="Consolas"/>
          <w:color w:val="686868"/>
          <w:bdr w:val="none" w:sz="0" w:space="0" w:color="auto" w:frame="1"/>
        </w:rPr>
        <w:tab/>
        <w:t xml:space="preserve">TotalBsmtSFFlag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numeric"/>
          <w:rFonts w:ascii="Consolas" w:eastAsia="Times New Roman" w:hAnsi="Consolas"/>
          <w:b/>
          <w:bCs/>
          <w:color w:val="08726D"/>
          <w:bdr w:val="none" w:sz="0" w:space="0" w:color="auto" w:frame="1"/>
        </w:rPr>
        <w:t>1</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6141466A"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end</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20373BA8"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01F86C22"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t xml:space="preserve">_1stFlrSFTrans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log</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_1stFlrSF</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32590E7F"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1D8DF62F"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lastRenderedPageBreak/>
        <w:tab/>
        <w:t xml:space="preserve">_2ndFlrSFFlag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numeric"/>
          <w:rFonts w:ascii="Consolas" w:eastAsia="Times New Roman" w:hAnsi="Consolas"/>
          <w:b/>
          <w:bCs/>
          <w:color w:val="08726D"/>
          <w:bdr w:val="none" w:sz="0" w:space="0" w:color="auto" w:frame="1"/>
        </w:rPr>
        <w:t>0</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6A2A1D99"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if</w:t>
      </w:r>
      <w:r>
        <w:rPr>
          <w:rStyle w:val="text"/>
          <w:rFonts w:ascii="Consolas" w:eastAsia="Times New Roman" w:hAnsi="Consolas"/>
          <w:color w:val="686868"/>
          <w:bdr w:val="none" w:sz="0" w:space="0" w:color="auto" w:frame="1"/>
        </w:rPr>
        <w:t xml:space="preserve"> _2ndFlrSF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numeric"/>
          <w:rFonts w:ascii="Consolas" w:eastAsia="Times New Roman" w:hAnsi="Consolas"/>
          <w:b/>
          <w:bCs/>
          <w:color w:val="08726D"/>
          <w:bdr w:val="none" w:sz="0" w:space="0" w:color="auto" w:frame="1"/>
        </w:rPr>
        <w:t>0</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then</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do</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6CBE5D15"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text"/>
          <w:rFonts w:ascii="Consolas" w:eastAsia="Times New Roman" w:hAnsi="Consolas"/>
          <w:color w:val="686868"/>
          <w:bdr w:val="none" w:sz="0" w:space="0" w:color="auto" w:frame="1"/>
        </w:rPr>
        <w:tab/>
        <w:t xml:space="preserve">_2ndFlrSF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numeric"/>
          <w:rFonts w:ascii="Consolas" w:eastAsia="Times New Roman" w:hAnsi="Consolas"/>
          <w:b/>
          <w:bCs/>
          <w:color w:val="08726D"/>
          <w:bdr w:val="none" w:sz="0" w:space="0" w:color="auto" w:frame="1"/>
        </w:rPr>
        <w:t>750</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5E05DB0C"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text"/>
          <w:rFonts w:ascii="Consolas" w:eastAsia="Times New Roman" w:hAnsi="Consolas"/>
          <w:color w:val="686868"/>
          <w:bdr w:val="none" w:sz="0" w:space="0" w:color="auto" w:frame="1"/>
        </w:rPr>
        <w:tab/>
        <w:t xml:space="preserve">_2ndFlrSFFlag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numeric"/>
          <w:rFonts w:ascii="Consolas" w:eastAsia="Times New Roman" w:hAnsi="Consolas"/>
          <w:b/>
          <w:bCs/>
          <w:color w:val="08726D"/>
          <w:bdr w:val="none" w:sz="0" w:space="0" w:color="auto" w:frame="1"/>
        </w:rPr>
        <w:t>1</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21B15545"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end</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2B20FFD9"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2C04021F"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t xml:space="preserve">GrLivAreaTrans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log</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GrLivArea</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30D23462"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t xml:space="preserve">BedroomAbvGrTrans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log</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BedroomAbvGr</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0B305445"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581D852D"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t xml:space="preserve">WoodDeckSFFlag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numeric"/>
          <w:rFonts w:ascii="Consolas" w:eastAsia="Times New Roman" w:hAnsi="Consolas"/>
          <w:b/>
          <w:bCs/>
          <w:color w:val="08726D"/>
          <w:bdr w:val="none" w:sz="0" w:space="0" w:color="auto" w:frame="1"/>
        </w:rPr>
        <w:t>0</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7F8AEC55"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if</w:t>
      </w:r>
      <w:r>
        <w:rPr>
          <w:rStyle w:val="text"/>
          <w:rFonts w:ascii="Consolas" w:eastAsia="Times New Roman" w:hAnsi="Consolas"/>
          <w:color w:val="686868"/>
          <w:bdr w:val="none" w:sz="0" w:space="0" w:color="auto" w:frame="1"/>
        </w:rPr>
        <w:t xml:space="preserve"> WoodDeckSF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numeric"/>
          <w:rFonts w:ascii="Consolas" w:eastAsia="Times New Roman" w:hAnsi="Consolas"/>
          <w:b/>
          <w:bCs/>
          <w:color w:val="08726D"/>
          <w:bdr w:val="none" w:sz="0" w:space="0" w:color="auto" w:frame="1"/>
        </w:rPr>
        <w:t>0</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then</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do</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0F9962AE"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text"/>
          <w:rFonts w:ascii="Consolas" w:eastAsia="Times New Roman" w:hAnsi="Consolas"/>
          <w:color w:val="686868"/>
          <w:bdr w:val="none" w:sz="0" w:space="0" w:color="auto" w:frame="1"/>
        </w:rPr>
        <w:tab/>
        <w:t xml:space="preserve">WoodDeckSF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numeric"/>
          <w:rFonts w:ascii="Consolas" w:eastAsia="Times New Roman" w:hAnsi="Consolas"/>
          <w:b/>
          <w:bCs/>
          <w:color w:val="08726D"/>
          <w:bdr w:val="none" w:sz="0" w:space="0" w:color="auto" w:frame="1"/>
        </w:rPr>
        <w:t>200</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0A6B72F9"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text"/>
          <w:rFonts w:ascii="Consolas" w:eastAsia="Times New Roman" w:hAnsi="Consolas"/>
          <w:color w:val="686868"/>
          <w:bdr w:val="none" w:sz="0" w:space="0" w:color="auto" w:frame="1"/>
        </w:rPr>
        <w:tab/>
        <w:t xml:space="preserve">WoodDeckSFFlag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numeric"/>
          <w:rFonts w:ascii="Consolas" w:eastAsia="Times New Roman" w:hAnsi="Consolas"/>
          <w:b/>
          <w:bCs/>
          <w:color w:val="08726D"/>
          <w:bdr w:val="none" w:sz="0" w:space="0" w:color="auto" w:frame="1"/>
        </w:rPr>
        <w:t>1</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5726720E"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end</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78F25461"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039C1084"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keep</w:t>
      </w:r>
      <w:r>
        <w:rPr>
          <w:rStyle w:val="text"/>
          <w:rFonts w:ascii="Consolas" w:eastAsia="Times New Roman" w:hAnsi="Consolas"/>
          <w:color w:val="686868"/>
          <w:bdr w:val="none" w:sz="0" w:space="0" w:color="auto" w:frame="1"/>
        </w:rPr>
        <w:t xml:space="preserve"> Id SalePriceSqrt LotAreaTrans OverallQualTrans OverallCondTrans YearRemodAddTrans BsmtFinSF1 BsmtFinSF1Flag TotalBsmtSFTrans TotalBsmtSFFlag _1stFlrSFTrans _2ndFlrSFFlag _2ndFlrSFFlag GrLivAreaTrans BsmtFullBath FullBath HalfBath BedroomAbvGrTrans KitchenAbvGr TotRmsAbvGrd Fireplaces GarageCars GarageArea WoodDeckSF WoodDeckSFFlag Alley BldgType BsmtCond BsmtExposure BsmtFinType1 BsmtFinType2 BsmtQual CentralAir Condition1 Condition2 Electrical ExterCond ExterQual Exterior1st Exterior2nd Fence FireplaceQu Foundation Functional GarageCond GarageFinish GarageQual GarageType Heating HeatingQC HouseStyle KitchenQual LandContour LandSlope LotConfig LotShape MSZoning MasVnrType MiscFeature Neighborhood PavedDrive PoolQC RoofMatl RoofStyle SaleCondition SaleType Street Utilities</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1532546C"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46DD7D1D"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3A159F1F"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Create dummy variables</w:t>
      </w:r>
      <w:r>
        <w:rPr>
          <w:rFonts w:ascii="Consolas" w:eastAsia="Times New Roman" w:hAnsi="Consolas"/>
          <w:color w:val="020202"/>
          <w:bdr w:val="none" w:sz="0" w:space="0" w:color="auto" w:frame="1"/>
        </w:rPr>
        <w:t xml:space="preserve"> </w:t>
      </w:r>
    </w:p>
    <w:p w14:paraId="6A863D14"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w:t>
      </w:r>
      <w:r>
        <w:rPr>
          <w:rFonts w:ascii="Consolas" w:eastAsia="Times New Roman" w:hAnsi="Consolas"/>
          <w:color w:val="020202"/>
          <w:bdr w:val="none" w:sz="0" w:space="0" w:color="auto" w:frame="1"/>
        </w:rPr>
        <w:t xml:space="preserve"> </w:t>
      </w:r>
    </w:p>
    <w:p w14:paraId="3AE219C8"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proc</w:t>
      </w:r>
      <w:r>
        <w:rPr>
          <w:rStyle w:val="text"/>
          <w:rFonts w:ascii="Consolas" w:eastAsia="Times New Roman" w:hAnsi="Consolas"/>
          <w:color w:val="686868"/>
          <w:bdr w:val="none" w:sz="0" w:space="0" w:color="auto" w:frame="1"/>
        </w:rPr>
        <w:t xml:space="preserve"> </w:t>
      </w:r>
      <w:r>
        <w:rPr>
          <w:rStyle w:val="sec-keyword"/>
          <w:rFonts w:ascii="Consolas" w:eastAsia="Times New Roman" w:hAnsi="Consolas"/>
          <w:b/>
          <w:bCs/>
          <w:color w:val="000080"/>
          <w:bdr w:val="none" w:sz="0" w:space="0" w:color="auto" w:frame="1"/>
        </w:rPr>
        <w:t>glmmod</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data</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dataset </w:t>
      </w:r>
      <w:r>
        <w:rPr>
          <w:rStyle w:val="keyword"/>
          <w:rFonts w:ascii="Consolas" w:eastAsia="Times New Roman" w:hAnsi="Consolas"/>
          <w:color w:val="0000FF"/>
          <w:bdr w:val="none" w:sz="0" w:space="0" w:color="auto" w:frame="1"/>
        </w:rPr>
        <w:t>outdesign</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dummies </w:t>
      </w:r>
      <w:r>
        <w:rPr>
          <w:rStyle w:val="keyword"/>
          <w:rFonts w:ascii="Consolas" w:eastAsia="Times New Roman" w:hAnsi="Consolas"/>
          <w:color w:val="0000FF"/>
          <w:bdr w:val="none" w:sz="0" w:space="0" w:color="auto" w:frame="1"/>
        </w:rPr>
        <w:t>noprint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0F03EE9E"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class</w:t>
      </w:r>
      <w:r>
        <w:rPr>
          <w:rStyle w:val="text"/>
          <w:rFonts w:ascii="Consolas" w:eastAsia="Times New Roman" w:hAnsi="Consolas"/>
          <w:color w:val="686868"/>
          <w:bdr w:val="none" w:sz="0" w:space="0" w:color="auto" w:frame="1"/>
        </w:rPr>
        <w:t xml:space="preserve"> Alley BldgType BsmtCond BsmtExposure BsmtFinType1 BsmtFinType2 BsmtQual CentralAir Condition1 Condition2 Electrical ExterCond ExterQual Exterior1st Exterior2nd Fence FireplaceQu Foundation Functional GarageCond GarageFinish GarageQual GarageType Heating HeatingQC HouseStyle KitchenQual LandContour LandSlope LotConfig LotShape MSZoning MasVnrType MiscFeature Neighborhood PavedDrive PoolQC RoofMatl RoofStyle SaleCondition SaleType Street Utilities</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24E5D886"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model</w:t>
      </w:r>
      <w:r>
        <w:rPr>
          <w:rStyle w:val="text"/>
          <w:rFonts w:ascii="Consolas" w:eastAsia="Times New Roman" w:hAnsi="Consolas"/>
          <w:color w:val="686868"/>
          <w:bdr w:val="none" w:sz="0" w:space="0" w:color="auto" w:frame="1"/>
        </w:rPr>
        <w:t xml:space="preserve"> Id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Alley BldgType BsmtCond BsmtExposure BsmtFinType1 BsmtFinType2 BsmtQual CentralAir Condition1 Condition2 Electrical ExterCond ExterQual Exterior1st Exterior2nd Fence FireplaceQu Foundation Functional GarageCond GarageFinish GarageQual GarageType Heating HeatingQC HouseStyle KitchenQual LandContour LandSlope </w:t>
      </w:r>
      <w:r>
        <w:rPr>
          <w:rStyle w:val="text"/>
          <w:rFonts w:ascii="Consolas" w:eastAsia="Times New Roman" w:hAnsi="Consolas"/>
          <w:color w:val="686868"/>
          <w:bdr w:val="none" w:sz="0" w:space="0" w:color="auto" w:frame="1"/>
        </w:rPr>
        <w:lastRenderedPageBreak/>
        <w:t>LotConfig LotShape MSZoning MasVnrType MiscFeature Neighborhood PavedDrive PoolQC RoofMatl RoofStyle SaleCondition SaleType Street Utilities</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20B05E34"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291ABC58"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01B85271"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Merge the dummy vars with the dataste</w:t>
      </w:r>
      <w:r>
        <w:rPr>
          <w:rFonts w:ascii="Consolas" w:eastAsia="Times New Roman" w:hAnsi="Consolas"/>
          <w:color w:val="020202"/>
          <w:bdr w:val="none" w:sz="0" w:space="0" w:color="auto" w:frame="1"/>
        </w:rPr>
        <w:t xml:space="preserve"> </w:t>
      </w:r>
    </w:p>
    <w:p w14:paraId="173F5DB2"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w:t>
      </w:r>
      <w:r>
        <w:rPr>
          <w:rFonts w:ascii="Consolas" w:eastAsia="Times New Roman" w:hAnsi="Consolas"/>
          <w:color w:val="020202"/>
          <w:bdr w:val="none" w:sz="0" w:space="0" w:color="auto" w:frame="1"/>
        </w:rPr>
        <w:t xml:space="preserve"> </w:t>
      </w:r>
    </w:p>
    <w:p w14:paraId="74FA2252"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data</w:t>
      </w:r>
      <w:r>
        <w:rPr>
          <w:rStyle w:val="text"/>
          <w:rFonts w:ascii="Consolas" w:eastAsia="Times New Roman" w:hAnsi="Consolas"/>
          <w:color w:val="686868"/>
          <w:bdr w:val="none" w:sz="0" w:space="0" w:color="auto" w:frame="1"/>
        </w:rPr>
        <w:t xml:space="preserve"> dataset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3B039E86"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merge</w:t>
      </w:r>
      <w:r>
        <w:rPr>
          <w:rStyle w:val="text"/>
          <w:rFonts w:ascii="Consolas" w:eastAsia="Times New Roman" w:hAnsi="Consolas"/>
          <w:color w:val="686868"/>
          <w:bdr w:val="none" w:sz="0" w:space="0" w:color="auto" w:frame="1"/>
        </w:rPr>
        <w:t xml:space="preserve"> dataset dummies</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14E5428A"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3A366307"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5381D48A"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Don't need the char vars anymore because they are represented by dummies</w:t>
      </w:r>
      <w:r>
        <w:rPr>
          <w:rFonts w:ascii="Consolas" w:eastAsia="Times New Roman" w:hAnsi="Consolas"/>
          <w:color w:val="020202"/>
          <w:bdr w:val="none" w:sz="0" w:space="0" w:color="auto" w:frame="1"/>
        </w:rPr>
        <w:t xml:space="preserve"> </w:t>
      </w:r>
    </w:p>
    <w:p w14:paraId="36C39989"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This will only keep numerical variables in the dataset</w:t>
      </w:r>
      <w:r>
        <w:rPr>
          <w:rFonts w:ascii="Consolas" w:eastAsia="Times New Roman" w:hAnsi="Consolas"/>
          <w:color w:val="020202"/>
          <w:bdr w:val="none" w:sz="0" w:space="0" w:color="auto" w:frame="1"/>
        </w:rPr>
        <w:t xml:space="preserve"> </w:t>
      </w:r>
    </w:p>
    <w:p w14:paraId="08E5E9B9"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w:t>
      </w:r>
      <w:r>
        <w:rPr>
          <w:rFonts w:ascii="Consolas" w:eastAsia="Times New Roman" w:hAnsi="Consolas"/>
          <w:color w:val="020202"/>
          <w:bdr w:val="none" w:sz="0" w:space="0" w:color="auto" w:frame="1"/>
        </w:rPr>
        <w:t xml:space="preserve"> </w:t>
      </w:r>
    </w:p>
    <w:p w14:paraId="77442696"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data</w:t>
      </w:r>
      <w:r>
        <w:rPr>
          <w:rStyle w:val="text"/>
          <w:rFonts w:ascii="Consolas" w:eastAsia="Times New Roman" w:hAnsi="Consolas"/>
          <w:color w:val="686868"/>
          <w:bdr w:val="none" w:sz="0" w:space="0" w:color="auto" w:frame="1"/>
        </w:rPr>
        <w:t xml:space="preserve"> dataset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0C89342B"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set</w:t>
      </w:r>
      <w:r>
        <w:rPr>
          <w:rStyle w:val="text"/>
          <w:rFonts w:ascii="Consolas" w:eastAsia="Times New Roman" w:hAnsi="Consolas"/>
          <w:color w:val="686868"/>
          <w:bdr w:val="none" w:sz="0" w:space="0" w:color="auto" w:frame="1"/>
        </w:rPr>
        <w:t xml:space="preserve"> dataset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06A309DA"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 xml:space="preserve"> </w:t>
      </w: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KEEP</w:t>
      </w:r>
      <w:r>
        <w:rPr>
          <w:rStyle w:val="text"/>
          <w:rFonts w:ascii="Consolas" w:eastAsia="Times New Roman" w:hAnsi="Consolas"/>
          <w:color w:val="686868"/>
          <w:bdr w:val="none" w:sz="0" w:space="0" w:color="auto" w:frame="1"/>
        </w:rPr>
        <w:t xml:space="preserve"> _numeric_</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37BD9476"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7EF54968"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230E131E"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proc</w:t>
      </w:r>
      <w:r>
        <w:rPr>
          <w:rStyle w:val="text"/>
          <w:rFonts w:ascii="Consolas" w:eastAsia="Times New Roman" w:hAnsi="Consolas"/>
          <w:color w:val="686868"/>
          <w:bdr w:val="none" w:sz="0" w:space="0" w:color="auto" w:frame="1"/>
        </w:rPr>
        <w:t xml:space="preserve"> </w:t>
      </w:r>
      <w:r>
        <w:rPr>
          <w:rStyle w:val="sec-keyword"/>
          <w:rFonts w:ascii="Consolas" w:eastAsia="Times New Roman" w:hAnsi="Consolas"/>
          <w:b/>
          <w:bCs/>
          <w:color w:val="000080"/>
          <w:bdr w:val="none" w:sz="0" w:space="0" w:color="auto" w:frame="1"/>
        </w:rPr>
        <w:t>contents</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data</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dataset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6E0034F2"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18FC19F5"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1A7C912A"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Get cooks'd for all continious vars</w:t>
      </w:r>
      <w:r>
        <w:rPr>
          <w:rFonts w:ascii="Consolas" w:eastAsia="Times New Roman" w:hAnsi="Consolas"/>
          <w:color w:val="020202"/>
          <w:bdr w:val="none" w:sz="0" w:space="0" w:color="auto" w:frame="1"/>
        </w:rPr>
        <w:t xml:space="preserve"> </w:t>
      </w:r>
    </w:p>
    <w:p w14:paraId="37D9C4D6"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influance will contain the result</w:t>
      </w:r>
      <w:r>
        <w:rPr>
          <w:rFonts w:ascii="Consolas" w:eastAsia="Times New Roman" w:hAnsi="Consolas"/>
          <w:color w:val="020202"/>
          <w:bdr w:val="none" w:sz="0" w:space="0" w:color="auto" w:frame="1"/>
        </w:rPr>
        <w:t xml:space="preserve"> </w:t>
      </w:r>
    </w:p>
    <w:p w14:paraId="386111A5"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w:t>
      </w:r>
      <w:r>
        <w:rPr>
          <w:rFonts w:ascii="Consolas" w:eastAsia="Times New Roman" w:hAnsi="Consolas"/>
          <w:color w:val="020202"/>
          <w:bdr w:val="none" w:sz="0" w:space="0" w:color="auto" w:frame="1"/>
        </w:rPr>
        <w:t xml:space="preserve"> </w:t>
      </w:r>
    </w:p>
    <w:p w14:paraId="7EEEC0DA"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proc</w:t>
      </w:r>
      <w:r>
        <w:rPr>
          <w:rStyle w:val="text"/>
          <w:rFonts w:ascii="Consolas" w:eastAsia="Times New Roman" w:hAnsi="Consolas"/>
          <w:color w:val="686868"/>
          <w:bdr w:val="none" w:sz="0" w:space="0" w:color="auto" w:frame="1"/>
        </w:rPr>
        <w:t xml:space="preserve"> </w:t>
      </w:r>
      <w:r>
        <w:rPr>
          <w:rStyle w:val="sec-keyword"/>
          <w:rFonts w:ascii="Consolas" w:eastAsia="Times New Roman" w:hAnsi="Consolas"/>
          <w:b/>
          <w:bCs/>
          <w:color w:val="000080"/>
          <w:bdr w:val="none" w:sz="0" w:space="0" w:color="auto" w:frame="1"/>
        </w:rPr>
        <w:t>reg</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data</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dataset </w:t>
      </w:r>
      <w:r>
        <w:rPr>
          <w:rStyle w:val="keyword"/>
          <w:rFonts w:ascii="Consolas" w:eastAsia="Times New Roman" w:hAnsi="Consolas"/>
          <w:color w:val="0000FF"/>
          <w:bdr w:val="none" w:sz="0" w:space="0" w:color="auto" w:frame="1"/>
        </w:rPr>
        <w:t>plots</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diagnostics</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28696A33"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model</w:t>
      </w:r>
      <w:r>
        <w:rPr>
          <w:rStyle w:val="text"/>
          <w:rFonts w:ascii="Consolas" w:eastAsia="Times New Roman" w:hAnsi="Consolas"/>
          <w:color w:val="686868"/>
          <w:bdr w:val="none" w:sz="0" w:space="0" w:color="auto" w:frame="1"/>
        </w:rPr>
        <w:t xml:space="preserve"> SalePriceSqrt</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BsmtFinSF1 BsmtFullBath FullBath HalfBath KitchenAbvGr TotRmsAbvGrd Fireplaces GarageCars GarageArea WoodDeckSF LotAreaTrans OverallQualTrans OverallCondTrans YearRemodAddTrans BsmtFinSF1Flag TotalBsmtSFTrans TotalBsmtSFFlag _1stFlrSFTrans _2ndFlrSFFlag GrLivAreaTrans BedroomAbvGrTrans WoodDeckSFFlag</w:t>
      </w:r>
      <w:r>
        <w:rPr>
          <w:rFonts w:ascii="Consolas" w:eastAsia="Times New Roman" w:hAnsi="Consolas"/>
          <w:color w:val="020202"/>
          <w:bdr w:val="none" w:sz="0" w:space="0" w:color="auto" w:frame="1"/>
        </w:rPr>
        <w:t xml:space="preserve"> </w:t>
      </w:r>
    </w:p>
    <w:p w14:paraId="6F1BFBDE"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noprint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1F9A6F95"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output</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out</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influance </w:t>
      </w:r>
      <w:r>
        <w:rPr>
          <w:rStyle w:val="keyword"/>
          <w:rFonts w:ascii="Consolas" w:eastAsia="Times New Roman" w:hAnsi="Consolas"/>
          <w:color w:val="0000FF"/>
          <w:bdr w:val="none" w:sz="0" w:space="0" w:color="auto" w:frame="1"/>
        </w:rPr>
        <w:t>cookd</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cookd NOPRINT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02B76B65"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519FA103"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73F0C715"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Remove all columns but cookd</w:t>
      </w:r>
      <w:r>
        <w:rPr>
          <w:rFonts w:ascii="Consolas" w:eastAsia="Times New Roman" w:hAnsi="Consolas"/>
          <w:color w:val="020202"/>
          <w:bdr w:val="none" w:sz="0" w:space="0" w:color="auto" w:frame="1"/>
        </w:rPr>
        <w:t xml:space="preserve"> </w:t>
      </w:r>
    </w:p>
    <w:p w14:paraId="77125D0C"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Just to keep the dataset clean</w:t>
      </w:r>
      <w:r>
        <w:rPr>
          <w:rFonts w:ascii="Consolas" w:eastAsia="Times New Roman" w:hAnsi="Consolas"/>
          <w:color w:val="020202"/>
          <w:bdr w:val="none" w:sz="0" w:space="0" w:color="auto" w:frame="1"/>
        </w:rPr>
        <w:t xml:space="preserve"> </w:t>
      </w:r>
    </w:p>
    <w:p w14:paraId="16888F45"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w:t>
      </w:r>
      <w:r>
        <w:rPr>
          <w:rFonts w:ascii="Consolas" w:eastAsia="Times New Roman" w:hAnsi="Consolas"/>
          <w:color w:val="020202"/>
          <w:bdr w:val="none" w:sz="0" w:space="0" w:color="auto" w:frame="1"/>
        </w:rPr>
        <w:t xml:space="preserve"> </w:t>
      </w:r>
    </w:p>
    <w:p w14:paraId="0FED11ED"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data</w:t>
      </w:r>
      <w:r>
        <w:rPr>
          <w:rStyle w:val="text"/>
          <w:rFonts w:ascii="Consolas" w:eastAsia="Times New Roman" w:hAnsi="Consolas"/>
          <w:color w:val="686868"/>
          <w:bdr w:val="none" w:sz="0" w:space="0" w:color="auto" w:frame="1"/>
        </w:rPr>
        <w:t xml:space="preserve"> influance</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14D56BFF"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set</w:t>
      </w:r>
      <w:r>
        <w:rPr>
          <w:rStyle w:val="text"/>
          <w:rFonts w:ascii="Consolas" w:eastAsia="Times New Roman" w:hAnsi="Consolas"/>
          <w:color w:val="686868"/>
          <w:bdr w:val="none" w:sz="0" w:space="0" w:color="auto" w:frame="1"/>
        </w:rPr>
        <w:t xml:space="preserve"> influance</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5A9CC045"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keep</w:t>
      </w:r>
      <w:r>
        <w:rPr>
          <w:rStyle w:val="text"/>
          <w:rFonts w:ascii="Consolas" w:eastAsia="Times New Roman" w:hAnsi="Consolas"/>
          <w:color w:val="686868"/>
          <w:bdr w:val="none" w:sz="0" w:space="0" w:color="auto" w:frame="1"/>
        </w:rPr>
        <w:t xml:space="preserve"> cookd</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4A88FE78"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04970E8D"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3215D93E"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Merge the two datasets</w:t>
      </w:r>
      <w:r>
        <w:rPr>
          <w:rFonts w:ascii="Consolas" w:eastAsia="Times New Roman" w:hAnsi="Consolas"/>
          <w:color w:val="020202"/>
          <w:bdr w:val="none" w:sz="0" w:space="0" w:color="auto" w:frame="1"/>
        </w:rPr>
        <w:t xml:space="preserve"> </w:t>
      </w:r>
    </w:p>
    <w:p w14:paraId="0B3BE4D6"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dataset will now have a variable cookd</w:t>
      </w:r>
      <w:r>
        <w:rPr>
          <w:rFonts w:ascii="Consolas" w:eastAsia="Times New Roman" w:hAnsi="Consolas"/>
          <w:color w:val="020202"/>
          <w:bdr w:val="none" w:sz="0" w:space="0" w:color="auto" w:frame="1"/>
        </w:rPr>
        <w:t xml:space="preserve"> </w:t>
      </w:r>
    </w:p>
    <w:p w14:paraId="13C699E5"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lastRenderedPageBreak/>
        <w:t xml:space="preserve"> */</w:t>
      </w:r>
      <w:r>
        <w:rPr>
          <w:rFonts w:ascii="Consolas" w:eastAsia="Times New Roman" w:hAnsi="Consolas"/>
          <w:color w:val="020202"/>
          <w:bdr w:val="none" w:sz="0" w:space="0" w:color="auto" w:frame="1"/>
        </w:rPr>
        <w:t xml:space="preserve"> </w:t>
      </w:r>
    </w:p>
    <w:p w14:paraId="450AA9DA"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data</w:t>
      </w:r>
      <w:r>
        <w:rPr>
          <w:rStyle w:val="text"/>
          <w:rFonts w:ascii="Consolas" w:eastAsia="Times New Roman" w:hAnsi="Consolas"/>
          <w:color w:val="686868"/>
          <w:bdr w:val="none" w:sz="0" w:space="0" w:color="auto" w:frame="1"/>
        </w:rPr>
        <w:t xml:space="preserve"> dataset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4522EADC"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6798CB84"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data</w:t>
      </w:r>
      <w:r>
        <w:rPr>
          <w:rStyle w:val="text"/>
          <w:rFonts w:ascii="Consolas" w:eastAsia="Times New Roman" w:hAnsi="Consolas"/>
          <w:color w:val="686868"/>
          <w:bdr w:val="none" w:sz="0" w:space="0" w:color="auto" w:frame="1"/>
        </w:rPr>
        <w:t xml:space="preserve"> dataset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6BC47FBC"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merge</w:t>
      </w:r>
      <w:r>
        <w:rPr>
          <w:rStyle w:val="text"/>
          <w:rFonts w:ascii="Consolas" w:eastAsia="Times New Roman" w:hAnsi="Consolas"/>
          <w:color w:val="686868"/>
          <w:bdr w:val="none" w:sz="0" w:space="0" w:color="auto" w:frame="1"/>
        </w:rPr>
        <w:t xml:space="preserve"> dataset influance</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6C654801"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0488402F"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7A12FB40"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Remove all very large cooks'd</w:t>
      </w:r>
      <w:r>
        <w:rPr>
          <w:rFonts w:ascii="Consolas" w:eastAsia="Times New Roman" w:hAnsi="Consolas"/>
          <w:color w:val="020202"/>
          <w:bdr w:val="none" w:sz="0" w:space="0" w:color="auto" w:frame="1"/>
        </w:rPr>
        <w:t xml:space="preserve"> </w:t>
      </w:r>
    </w:p>
    <w:p w14:paraId="453DBE96"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A rule of thumb cutoff is 4/N (N - obs)</w:t>
      </w:r>
      <w:r>
        <w:rPr>
          <w:rFonts w:ascii="Consolas" w:eastAsia="Times New Roman" w:hAnsi="Consolas"/>
          <w:color w:val="020202"/>
          <w:bdr w:val="none" w:sz="0" w:space="0" w:color="auto" w:frame="1"/>
        </w:rPr>
        <w:t xml:space="preserve"> </w:t>
      </w:r>
    </w:p>
    <w:p w14:paraId="6CC54F8A"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w:t>
      </w:r>
      <w:r>
        <w:rPr>
          <w:rFonts w:ascii="Consolas" w:eastAsia="Times New Roman" w:hAnsi="Consolas"/>
          <w:color w:val="020202"/>
          <w:bdr w:val="none" w:sz="0" w:space="0" w:color="auto" w:frame="1"/>
        </w:rPr>
        <w:t xml:space="preserve"> </w:t>
      </w:r>
    </w:p>
    <w:p w14:paraId="6889532C"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data</w:t>
      </w:r>
      <w:r>
        <w:rPr>
          <w:rStyle w:val="text"/>
          <w:rFonts w:ascii="Consolas" w:eastAsia="Times New Roman" w:hAnsi="Consolas"/>
          <w:color w:val="686868"/>
          <w:bdr w:val="none" w:sz="0" w:space="0" w:color="auto" w:frame="1"/>
        </w:rPr>
        <w:t xml:space="preserve"> dataset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7748AA81"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set</w:t>
      </w:r>
      <w:r>
        <w:rPr>
          <w:rStyle w:val="text"/>
          <w:rFonts w:ascii="Consolas" w:eastAsia="Times New Roman" w:hAnsi="Consolas"/>
          <w:color w:val="686868"/>
          <w:bdr w:val="none" w:sz="0" w:space="0" w:color="auto" w:frame="1"/>
        </w:rPr>
        <w:t xml:space="preserve"> dataset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39C209CE"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where</w:t>
      </w:r>
      <w:r>
        <w:rPr>
          <w:rStyle w:val="text"/>
          <w:rFonts w:ascii="Consolas" w:eastAsia="Times New Roman" w:hAnsi="Consolas"/>
          <w:color w:val="686868"/>
          <w:bdr w:val="none" w:sz="0" w:space="0" w:color="auto" w:frame="1"/>
        </w:rPr>
        <w:t xml:space="preserve"> cookd </w:t>
      </w:r>
      <w:r>
        <w:rPr>
          <w:rStyle w:val="sep"/>
          <w:rFonts w:ascii="Consolas" w:eastAsia="Times New Roman" w:hAnsi="Consolas"/>
          <w:color w:val="000000"/>
          <w:bdr w:val="none" w:sz="0" w:space="0" w:color="auto" w:frame="1"/>
        </w:rPr>
        <w:t>&lt;</w:t>
      </w:r>
      <w:r>
        <w:rPr>
          <w:rStyle w:val="text"/>
          <w:rFonts w:ascii="Consolas" w:eastAsia="Times New Roman" w:hAnsi="Consolas"/>
          <w:color w:val="686868"/>
          <w:bdr w:val="none" w:sz="0" w:space="0" w:color="auto" w:frame="1"/>
        </w:rPr>
        <w:t xml:space="preserve"> </w:t>
      </w:r>
      <w:r>
        <w:rPr>
          <w:rStyle w:val="numeric"/>
          <w:rFonts w:ascii="Consolas" w:eastAsia="Times New Roman" w:hAnsi="Consolas"/>
          <w:b/>
          <w:bCs/>
          <w:color w:val="08726D"/>
          <w:bdr w:val="none" w:sz="0" w:space="0" w:color="auto" w:frame="1"/>
        </w:rPr>
        <w:t>4</w:t>
      </w:r>
      <w:r>
        <w:rPr>
          <w:rStyle w:val="sep"/>
          <w:rFonts w:ascii="Consolas" w:eastAsia="Times New Roman" w:hAnsi="Consolas"/>
          <w:color w:val="000000"/>
          <w:bdr w:val="none" w:sz="0" w:space="0" w:color="auto" w:frame="1"/>
        </w:rPr>
        <w:t>/</w:t>
      </w:r>
      <w:r>
        <w:rPr>
          <w:rStyle w:val="numeric"/>
          <w:rFonts w:ascii="Consolas" w:eastAsia="Times New Roman" w:hAnsi="Consolas"/>
          <w:b/>
          <w:bCs/>
          <w:color w:val="08726D"/>
          <w:bdr w:val="none" w:sz="0" w:space="0" w:color="auto" w:frame="1"/>
        </w:rPr>
        <w:t>1460</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63FEEFE3"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drop</w:t>
      </w:r>
      <w:r>
        <w:rPr>
          <w:rStyle w:val="text"/>
          <w:rFonts w:ascii="Consolas" w:eastAsia="Times New Roman" w:hAnsi="Consolas"/>
          <w:color w:val="686868"/>
          <w:bdr w:val="none" w:sz="0" w:space="0" w:color="auto" w:frame="1"/>
        </w:rPr>
        <w:t xml:space="preserve"> cookd</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4645BF51"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7CC956D2"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proc</w:t>
      </w:r>
      <w:r>
        <w:rPr>
          <w:rStyle w:val="text"/>
          <w:rFonts w:ascii="Consolas" w:eastAsia="Times New Roman" w:hAnsi="Consolas"/>
          <w:color w:val="686868"/>
          <w:bdr w:val="none" w:sz="0" w:space="0" w:color="auto" w:frame="1"/>
        </w:rPr>
        <w:t xml:space="preserve"> </w:t>
      </w:r>
      <w:r>
        <w:rPr>
          <w:rStyle w:val="sec-keyword"/>
          <w:rFonts w:ascii="Consolas" w:eastAsia="Times New Roman" w:hAnsi="Consolas"/>
          <w:b/>
          <w:bCs/>
          <w:color w:val="000080"/>
          <w:bdr w:val="none" w:sz="0" w:space="0" w:color="auto" w:frame="1"/>
        </w:rPr>
        <w:t>print</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data</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dataset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obs</w:t>
      </w:r>
      <w:r>
        <w:rPr>
          <w:rStyle w:val="sep"/>
          <w:rFonts w:ascii="Consolas" w:eastAsia="Times New Roman" w:hAnsi="Consolas"/>
          <w:color w:val="000000"/>
          <w:bdr w:val="none" w:sz="0" w:space="0" w:color="auto" w:frame="1"/>
        </w:rPr>
        <w:t>=</w:t>
      </w:r>
      <w:r>
        <w:rPr>
          <w:rStyle w:val="numeric"/>
          <w:rFonts w:ascii="Consolas" w:eastAsia="Times New Roman" w:hAnsi="Consolas"/>
          <w:b/>
          <w:bCs/>
          <w:color w:val="08726D"/>
          <w:bdr w:val="none" w:sz="0" w:space="0" w:color="auto" w:frame="1"/>
        </w:rPr>
        <w:t>10</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5314B2AB"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proc</w:t>
      </w:r>
      <w:r>
        <w:rPr>
          <w:rStyle w:val="text"/>
          <w:rFonts w:ascii="Consolas" w:eastAsia="Times New Roman" w:hAnsi="Consolas"/>
          <w:color w:val="686868"/>
          <w:bdr w:val="none" w:sz="0" w:space="0" w:color="auto" w:frame="1"/>
        </w:rPr>
        <w:t xml:space="preserve"> </w:t>
      </w:r>
      <w:r>
        <w:rPr>
          <w:rStyle w:val="sec-keyword"/>
          <w:rFonts w:ascii="Consolas" w:eastAsia="Times New Roman" w:hAnsi="Consolas"/>
          <w:b/>
          <w:bCs/>
          <w:color w:val="000080"/>
          <w:bdr w:val="none" w:sz="0" w:space="0" w:color="auto" w:frame="1"/>
        </w:rPr>
        <w:t>means</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data</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dataset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5C17380A"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01CDC362"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4DCD41B8"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565F15BF"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Get only train part of the data</w:t>
      </w:r>
      <w:r>
        <w:rPr>
          <w:rFonts w:ascii="Consolas" w:eastAsia="Times New Roman" w:hAnsi="Consolas"/>
          <w:color w:val="020202"/>
          <w:bdr w:val="none" w:sz="0" w:space="0" w:color="auto" w:frame="1"/>
        </w:rPr>
        <w:t xml:space="preserve"> </w:t>
      </w:r>
    </w:p>
    <w:p w14:paraId="18D2326E"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w:t>
      </w:r>
      <w:r>
        <w:rPr>
          <w:rFonts w:ascii="Consolas" w:eastAsia="Times New Roman" w:hAnsi="Consolas"/>
          <w:color w:val="020202"/>
          <w:bdr w:val="none" w:sz="0" w:space="0" w:color="auto" w:frame="1"/>
        </w:rPr>
        <w:t xml:space="preserve"> </w:t>
      </w:r>
    </w:p>
    <w:p w14:paraId="52E56AF8"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data</w:t>
      </w:r>
      <w:r>
        <w:rPr>
          <w:rStyle w:val="text"/>
          <w:rFonts w:ascii="Consolas" w:eastAsia="Times New Roman" w:hAnsi="Consolas"/>
          <w:color w:val="686868"/>
          <w:bdr w:val="none" w:sz="0" w:space="0" w:color="auto" w:frame="1"/>
        </w:rPr>
        <w:t xml:space="preserve"> train</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46459119"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set</w:t>
      </w:r>
      <w:r>
        <w:rPr>
          <w:rStyle w:val="text"/>
          <w:rFonts w:ascii="Consolas" w:eastAsia="Times New Roman" w:hAnsi="Consolas"/>
          <w:color w:val="686868"/>
          <w:bdr w:val="none" w:sz="0" w:space="0" w:color="auto" w:frame="1"/>
        </w:rPr>
        <w:t xml:space="preserve"> dataset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75DC4039"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where</w:t>
      </w:r>
      <w:r>
        <w:rPr>
          <w:rStyle w:val="text"/>
          <w:rFonts w:ascii="Consolas" w:eastAsia="Times New Roman" w:hAnsi="Consolas"/>
          <w:color w:val="686868"/>
          <w:bdr w:val="none" w:sz="0" w:space="0" w:color="auto" w:frame="1"/>
        </w:rPr>
        <w:t xml:space="preserve"> SalePriceSqrt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1D98CA3D"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09933FA2"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70FCE98A"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31983C1C"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Variable Selection</w:t>
      </w:r>
      <w:r>
        <w:rPr>
          <w:rFonts w:ascii="Consolas" w:eastAsia="Times New Roman" w:hAnsi="Consolas"/>
          <w:color w:val="020202"/>
          <w:bdr w:val="none" w:sz="0" w:space="0" w:color="auto" w:frame="1"/>
        </w:rPr>
        <w:t xml:space="preserve"> </w:t>
      </w:r>
    </w:p>
    <w:p w14:paraId="3846C415"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other methods: LASSO stepwise(choose=BIC) selection=LASSO(stop=CV) cvMethod=RANDOM(20)*</w:t>
      </w:r>
      <w:r>
        <w:rPr>
          <w:rFonts w:ascii="Consolas" w:eastAsia="Times New Roman" w:hAnsi="Consolas"/>
          <w:color w:val="020202"/>
          <w:bdr w:val="none" w:sz="0" w:space="0" w:color="auto" w:frame="1"/>
        </w:rPr>
        <w:t xml:space="preserve"> </w:t>
      </w:r>
    </w:p>
    <w:p w14:paraId="0DDD1F2A"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w:t>
      </w:r>
      <w:r>
        <w:rPr>
          <w:rFonts w:ascii="Consolas" w:eastAsia="Times New Roman" w:hAnsi="Consolas"/>
          <w:color w:val="020202"/>
          <w:bdr w:val="none" w:sz="0" w:space="0" w:color="auto" w:frame="1"/>
        </w:rPr>
        <w:t xml:space="preserve"> </w:t>
      </w:r>
    </w:p>
    <w:p w14:paraId="7701574F"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proc</w:t>
      </w:r>
      <w:r>
        <w:rPr>
          <w:rStyle w:val="text"/>
          <w:rFonts w:ascii="Consolas" w:eastAsia="Times New Roman" w:hAnsi="Consolas"/>
          <w:color w:val="686868"/>
          <w:bdr w:val="none" w:sz="0" w:space="0" w:color="auto" w:frame="1"/>
        </w:rPr>
        <w:t xml:space="preserve"> </w:t>
      </w:r>
      <w:r>
        <w:rPr>
          <w:rStyle w:val="sec-keyword"/>
          <w:rFonts w:ascii="Consolas" w:eastAsia="Times New Roman" w:hAnsi="Consolas"/>
          <w:b/>
          <w:bCs/>
          <w:color w:val="000080"/>
          <w:bdr w:val="none" w:sz="0" w:space="0" w:color="auto" w:frame="1"/>
        </w:rPr>
        <w:t>glmselect</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data</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train</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097F75BA"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model</w:t>
      </w:r>
      <w:r>
        <w:rPr>
          <w:rStyle w:val="text"/>
          <w:rFonts w:ascii="Consolas" w:eastAsia="Times New Roman" w:hAnsi="Consolas"/>
          <w:color w:val="686868"/>
          <w:bdr w:val="none" w:sz="0" w:space="0" w:color="auto" w:frame="1"/>
        </w:rPr>
        <w:t xml:space="preserve"> SalePriceSqrt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79D41624" w14:textId="4E16E823"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t xml:space="preserve">BsmtFinSF1 BsmtFullBath FullBath HalfBath KitchenAbvGr TotRmsAbvGrd Fireplaces GarageCars GarageArea WoodDeckSF LotAreaTrans OverallQualTrans OverallCondTrans YearRemodAddTrans BsmtFinSF1Flag TotalBsmtSFTrans TotalBsmtSFFlag _1stFlrSFTrans _2ndFlrSFFlag GrLivAreaTrans BedroomAbvGrTrans WoodDeckSFFlag Col1 </w:t>
      </w:r>
      <w:r w:rsidR="00345532">
        <w:rPr>
          <w:rStyle w:val="text"/>
          <w:rFonts w:ascii="Consolas" w:eastAsia="Times New Roman" w:hAnsi="Consolas"/>
          <w:color w:val="686868"/>
          <w:bdr w:val="none" w:sz="0" w:space="0" w:color="auto" w:frame="1"/>
        </w:rPr>
        <w:t>--</w:t>
      </w:r>
      <w:r>
        <w:rPr>
          <w:rStyle w:val="text"/>
          <w:rFonts w:ascii="Consolas" w:eastAsia="Times New Roman" w:hAnsi="Consolas"/>
          <w:color w:val="686868"/>
          <w:bdr w:val="none" w:sz="0" w:space="0" w:color="auto" w:frame="1"/>
        </w:rPr>
        <w:t xml:space="preserve"> Col276</w:t>
      </w:r>
      <w:r>
        <w:rPr>
          <w:rFonts w:ascii="Consolas" w:eastAsia="Times New Roman" w:hAnsi="Consolas"/>
          <w:color w:val="020202"/>
          <w:bdr w:val="none" w:sz="0" w:space="0" w:color="auto" w:frame="1"/>
        </w:rPr>
        <w:t xml:space="preserve"> </w:t>
      </w:r>
    </w:p>
    <w:p w14:paraId="58625E69"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selection</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LASSO</w:t>
      </w:r>
      <w:r>
        <w:rPr>
          <w:rStyle w:val="sep"/>
          <w:rFonts w:ascii="Consolas" w:eastAsia="Times New Roman" w:hAnsi="Consolas"/>
          <w:color w:val="000000"/>
          <w:bdr w:val="none" w:sz="0" w:space="0" w:color="auto" w:frame="1"/>
        </w:rPr>
        <w:t>(</w:t>
      </w:r>
      <w:r>
        <w:rPr>
          <w:rStyle w:val="keyword"/>
          <w:rFonts w:ascii="Consolas" w:eastAsia="Times New Roman" w:hAnsi="Consolas"/>
          <w:color w:val="0000FF"/>
          <w:bdr w:val="none" w:sz="0" w:space="0" w:color="auto" w:frame="1"/>
        </w:rPr>
        <w:t>stop</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CV</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cvMethod</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RANDOM</w:t>
      </w:r>
      <w:r>
        <w:rPr>
          <w:rStyle w:val="sep"/>
          <w:rFonts w:ascii="Consolas" w:eastAsia="Times New Roman" w:hAnsi="Consolas"/>
          <w:color w:val="000000"/>
          <w:bdr w:val="none" w:sz="0" w:space="0" w:color="auto" w:frame="1"/>
        </w:rPr>
        <w:t>(</w:t>
      </w:r>
      <w:r>
        <w:rPr>
          <w:rStyle w:val="numeric"/>
          <w:rFonts w:ascii="Consolas" w:eastAsia="Times New Roman" w:hAnsi="Consolas"/>
          <w:b/>
          <w:bCs/>
          <w:color w:val="08726D"/>
          <w:bdr w:val="none" w:sz="0" w:space="0" w:color="auto" w:frame="1"/>
        </w:rPr>
        <w:t>3</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50CCBB62"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593D8541"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282DE29C"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Fit the linear regression</w:t>
      </w:r>
      <w:r>
        <w:rPr>
          <w:rFonts w:ascii="Consolas" w:eastAsia="Times New Roman" w:hAnsi="Consolas"/>
          <w:color w:val="020202"/>
          <w:bdr w:val="none" w:sz="0" w:space="0" w:color="auto" w:frame="1"/>
        </w:rPr>
        <w:t xml:space="preserve"> </w:t>
      </w:r>
    </w:p>
    <w:p w14:paraId="035B45E7"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and predict SalePriceSqrt for the test part of the dataset</w:t>
      </w:r>
      <w:r>
        <w:rPr>
          <w:rFonts w:ascii="Consolas" w:eastAsia="Times New Roman" w:hAnsi="Consolas"/>
          <w:color w:val="020202"/>
          <w:bdr w:val="none" w:sz="0" w:space="0" w:color="auto" w:frame="1"/>
        </w:rPr>
        <w:t xml:space="preserve"> </w:t>
      </w:r>
    </w:p>
    <w:p w14:paraId="5F95707B"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w:t>
      </w:r>
      <w:r>
        <w:rPr>
          <w:rFonts w:ascii="Consolas" w:eastAsia="Times New Roman" w:hAnsi="Consolas"/>
          <w:color w:val="020202"/>
          <w:bdr w:val="none" w:sz="0" w:space="0" w:color="auto" w:frame="1"/>
        </w:rPr>
        <w:t xml:space="preserve"> </w:t>
      </w:r>
    </w:p>
    <w:p w14:paraId="0308F60E"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proc</w:t>
      </w:r>
      <w:r>
        <w:rPr>
          <w:rStyle w:val="text"/>
          <w:rFonts w:ascii="Consolas" w:eastAsia="Times New Roman" w:hAnsi="Consolas"/>
          <w:color w:val="686868"/>
          <w:bdr w:val="none" w:sz="0" w:space="0" w:color="auto" w:frame="1"/>
        </w:rPr>
        <w:t xml:space="preserve"> </w:t>
      </w:r>
      <w:r>
        <w:rPr>
          <w:rStyle w:val="sec-keyword"/>
          <w:rFonts w:ascii="Consolas" w:eastAsia="Times New Roman" w:hAnsi="Consolas"/>
          <w:b/>
          <w:bCs/>
          <w:color w:val="000080"/>
          <w:bdr w:val="none" w:sz="0" w:space="0" w:color="auto" w:frame="1"/>
        </w:rPr>
        <w:t>glm</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data</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dataset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09D4229F"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lastRenderedPageBreak/>
        <w:tab/>
      </w:r>
      <w:r>
        <w:rPr>
          <w:rStyle w:val="keyword"/>
          <w:rFonts w:ascii="Consolas" w:eastAsia="Times New Roman" w:hAnsi="Consolas"/>
          <w:color w:val="0000FF"/>
          <w:bdr w:val="none" w:sz="0" w:space="0" w:color="auto" w:frame="1"/>
        </w:rPr>
        <w:t>model</w:t>
      </w:r>
      <w:r>
        <w:rPr>
          <w:rStyle w:val="text"/>
          <w:rFonts w:ascii="Consolas" w:eastAsia="Times New Roman" w:hAnsi="Consolas"/>
          <w:color w:val="686868"/>
          <w:bdr w:val="none" w:sz="0" w:space="0" w:color="auto" w:frame="1"/>
        </w:rPr>
        <w:t xml:space="preserve"> SalePriceSqrt</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BsmtFinSF1 BsmtFullBath FullBath HalfBath KitchenAbvGr Fireplaces GarageCars GarageArea WoodDeckSF LotAreaTrans OverallQualTrans OverallCondTrans YearRemodAddTrans BsmtFinSF1Flag TotalBsmtSFTrans GrLivAreaTrans WoodDeckSFFlag Col16 Col19 Col22 Col34 Col38 Col39 Col41 Col43 Col69 Col72 Col76 Col119 Col130 Col137 Col140 Col150 Col160 Col165 Col173 Col177 Col199 Col216 Col217 Col225 Col226 Col227 Col231 Col232 Col237 Col256 Col261</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2A40F5B2"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output</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out</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regout</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where</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SalePriceSqrt</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p</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predicted</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191E8686"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431B773E"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proc</w:t>
      </w:r>
      <w:r>
        <w:rPr>
          <w:rStyle w:val="text"/>
          <w:rFonts w:ascii="Consolas" w:eastAsia="Times New Roman" w:hAnsi="Consolas"/>
          <w:color w:val="686868"/>
          <w:bdr w:val="none" w:sz="0" w:space="0" w:color="auto" w:frame="1"/>
        </w:rPr>
        <w:t xml:space="preserve"> </w:t>
      </w:r>
      <w:r>
        <w:rPr>
          <w:rStyle w:val="sec-keyword"/>
          <w:rFonts w:ascii="Consolas" w:eastAsia="Times New Roman" w:hAnsi="Consolas"/>
          <w:b/>
          <w:bCs/>
          <w:color w:val="000080"/>
          <w:bdr w:val="none" w:sz="0" w:space="0" w:color="auto" w:frame="1"/>
        </w:rPr>
        <w:t>print</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data</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regout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obs</w:t>
      </w:r>
      <w:r>
        <w:rPr>
          <w:rStyle w:val="sep"/>
          <w:rFonts w:ascii="Consolas" w:eastAsia="Times New Roman" w:hAnsi="Consolas"/>
          <w:color w:val="000000"/>
          <w:bdr w:val="none" w:sz="0" w:space="0" w:color="auto" w:frame="1"/>
        </w:rPr>
        <w:t>=</w:t>
      </w:r>
      <w:r>
        <w:rPr>
          <w:rStyle w:val="numeric"/>
          <w:rFonts w:ascii="Consolas" w:eastAsia="Times New Roman" w:hAnsi="Consolas"/>
          <w:b/>
          <w:bCs/>
          <w:color w:val="08726D"/>
          <w:bdr w:val="none" w:sz="0" w:space="0" w:color="auto" w:frame="1"/>
        </w:rPr>
        <w:t>10</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0FBA5C55"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7B74D9BB"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4CD1C542"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Create the final dataset</w:t>
      </w:r>
      <w:r>
        <w:rPr>
          <w:rFonts w:ascii="Consolas" w:eastAsia="Times New Roman" w:hAnsi="Consolas"/>
          <w:color w:val="020202"/>
          <w:bdr w:val="none" w:sz="0" w:space="0" w:color="auto" w:frame="1"/>
        </w:rPr>
        <w:t xml:space="preserve"> </w:t>
      </w:r>
    </w:p>
    <w:p w14:paraId="2689453A"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w:t>
      </w:r>
      <w:r>
        <w:rPr>
          <w:rFonts w:ascii="Consolas" w:eastAsia="Times New Roman" w:hAnsi="Consolas"/>
          <w:color w:val="020202"/>
          <w:bdr w:val="none" w:sz="0" w:space="0" w:color="auto" w:frame="1"/>
        </w:rPr>
        <w:t xml:space="preserve"> </w:t>
      </w:r>
    </w:p>
    <w:p w14:paraId="7B318A26"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data</w:t>
      </w:r>
      <w:r>
        <w:rPr>
          <w:rStyle w:val="text"/>
          <w:rFonts w:ascii="Consolas" w:eastAsia="Times New Roman" w:hAnsi="Consolas"/>
          <w:color w:val="686868"/>
          <w:bdr w:val="none" w:sz="0" w:space="0" w:color="auto" w:frame="1"/>
        </w:rPr>
        <w:t xml:space="preserve"> submission</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368DC9F8"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set</w:t>
      </w:r>
      <w:r>
        <w:rPr>
          <w:rStyle w:val="text"/>
          <w:rFonts w:ascii="Consolas" w:eastAsia="Times New Roman" w:hAnsi="Consolas"/>
          <w:color w:val="686868"/>
          <w:bdr w:val="none" w:sz="0" w:space="0" w:color="auto" w:frame="1"/>
        </w:rPr>
        <w:t xml:space="preserve"> regout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7889F3CD"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comment"/>
          <w:rFonts w:ascii="Consolas" w:eastAsia="Times New Roman" w:hAnsi="Consolas"/>
          <w:color w:val="1B7A1B"/>
          <w:bdr w:val="none" w:sz="0" w:space="0" w:color="auto" w:frame="1"/>
        </w:rPr>
        <w:t>/* since we took square root now have to addjuct back */</w:t>
      </w:r>
      <w:r>
        <w:rPr>
          <w:rFonts w:ascii="Consolas" w:eastAsia="Times New Roman" w:hAnsi="Consolas"/>
          <w:color w:val="020202"/>
          <w:bdr w:val="none" w:sz="0" w:space="0" w:color="auto" w:frame="1"/>
        </w:rPr>
        <w:t xml:space="preserve"> </w:t>
      </w:r>
    </w:p>
    <w:p w14:paraId="5F5AEEF7"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t xml:space="preserve">SalePrice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predicted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predicted</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3E8E5E5C"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keep</w:t>
      </w:r>
      <w:r>
        <w:rPr>
          <w:rStyle w:val="text"/>
          <w:rFonts w:ascii="Consolas" w:eastAsia="Times New Roman" w:hAnsi="Consolas"/>
          <w:color w:val="686868"/>
          <w:bdr w:val="none" w:sz="0" w:space="0" w:color="auto" w:frame="1"/>
        </w:rPr>
        <w:t xml:space="preserve"> Id SalePrice</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76C6C716"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42D084C3"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proc</w:t>
      </w:r>
      <w:r>
        <w:rPr>
          <w:rStyle w:val="text"/>
          <w:rFonts w:ascii="Consolas" w:eastAsia="Times New Roman" w:hAnsi="Consolas"/>
          <w:color w:val="686868"/>
          <w:bdr w:val="none" w:sz="0" w:space="0" w:color="auto" w:frame="1"/>
        </w:rPr>
        <w:t xml:space="preserve"> </w:t>
      </w:r>
      <w:r>
        <w:rPr>
          <w:rStyle w:val="sec-keyword"/>
          <w:rFonts w:ascii="Consolas" w:eastAsia="Times New Roman" w:hAnsi="Consolas"/>
          <w:b/>
          <w:bCs/>
          <w:color w:val="000080"/>
          <w:bdr w:val="none" w:sz="0" w:space="0" w:color="auto" w:frame="1"/>
        </w:rPr>
        <w:t>print</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data</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submission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obs</w:t>
      </w:r>
      <w:r>
        <w:rPr>
          <w:rStyle w:val="sep"/>
          <w:rFonts w:ascii="Consolas" w:eastAsia="Times New Roman" w:hAnsi="Consolas"/>
          <w:color w:val="000000"/>
          <w:bdr w:val="none" w:sz="0" w:space="0" w:color="auto" w:frame="1"/>
        </w:rPr>
        <w:t>=</w:t>
      </w:r>
      <w:r>
        <w:rPr>
          <w:rStyle w:val="numeric"/>
          <w:rFonts w:ascii="Consolas" w:eastAsia="Times New Roman" w:hAnsi="Consolas"/>
          <w:b/>
          <w:bCs/>
          <w:color w:val="08726D"/>
          <w:bdr w:val="none" w:sz="0" w:space="0" w:color="auto" w:frame="1"/>
        </w:rPr>
        <w:t>10</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54820AB9"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1BE24BE7"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53869796"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Export the result to csv</w:t>
      </w:r>
      <w:r>
        <w:rPr>
          <w:rFonts w:ascii="Consolas" w:eastAsia="Times New Roman" w:hAnsi="Consolas"/>
          <w:color w:val="020202"/>
          <w:bdr w:val="none" w:sz="0" w:space="0" w:color="auto" w:frame="1"/>
        </w:rPr>
        <w:t xml:space="preserve"> </w:t>
      </w:r>
    </w:p>
    <w:p w14:paraId="6D7237F2"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w:t>
      </w:r>
      <w:r>
        <w:rPr>
          <w:rFonts w:ascii="Consolas" w:eastAsia="Times New Roman" w:hAnsi="Consolas"/>
          <w:color w:val="020202"/>
          <w:bdr w:val="none" w:sz="0" w:space="0" w:color="auto" w:frame="1"/>
        </w:rPr>
        <w:t xml:space="preserve"> </w:t>
      </w:r>
    </w:p>
    <w:p w14:paraId="51D932AD"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proc</w:t>
      </w:r>
      <w:r>
        <w:rPr>
          <w:rStyle w:val="text"/>
          <w:rFonts w:ascii="Consolas" w:eastAsia="Times New Roman" w:hAnsi="Consolas"/>
          <w:color w:val="686868"/>
          <w:bdr w:val="none" w:sz="0" w:space="0" w:color="auto" w:frame="1"/>
        </w:rPr>
        <w:t xml:space="preserve"> </w:t>
      </w:r>
      <w:r>
        <w:rPr>
          <w:rStyle w:val="sec-keyword"/>
          <w:rFonts w:ascii="Consolas" w:eastAsia="Times New Roman" w:hAnsi="Consolas"/>
          <w:b/>
          <w:bCs/>
          <w:color w:val="000080"/>
          <w:bdr w:val="none" w:sz="0" w:space="0" w:color="auto" w:frame="1"/>
        </w:rPr>
        <w:t>export</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data</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submission </w:t>
      </w:r>
      <w:r>
        <w:rPr>
          <w:rStyle w:val="keyword"/>
          <w:rFonts w:ascii="Consolas" w:eastAsia="Times New Roman" w:hAnsi="Consolas"/>
          <w:color w:val="0000FF"/>
          <w:bdr w:val="none" w:sz="0" w:space="0" w:color="auto" w:frame="1"/>
        </w:rPr>
        <w:t>dbms</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csv</w:t>
      </w:r>
      <w:r>
        <w:rPr>
          <w:rFonts w:ascii="Consolas" w:eastAsia="Times New Roman" w:hAnsi="Consolas"/>
          <w:color w:val="020202"/>
          <w:bdr w:val="none" w:sz="0" w:space="0" w:color="auto" w:frame="1"/>
        </w:rPr>
        <w:t xml:space="preserve"> </w:t>
      </w:r>
    </w:p>
    <w:p w14:paraId="147A091E"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outfile</w:t>
      </w:r>
      <w:r>
        <w:rPr>
          <w:rStyle w:val="sep"/>
          <w:rFonts w:ascii="Consolas" w:eastAsia="Times New Roman" w:hAnsi="Consolas"/>
          <w:color w:val="000000"/>
          <w:bdr w:val="none" w:sz="0" w:space="0" w:color="auto" w:frame="1"/>
        </w:rPr>
        <w:t>=</w:t>
      </w:r>
      <w:r>
        <w:rPr>
          <w:rStyle w:val="string"/>
          <w:rFonts w:ascii="Consolas" w:eastAsia="Times New Roman" w:hAnsi="Consolas"/>
          <w:color w:val="800080"/>
          <w:bdr w:val="none" w:sz="0" w:space="0" w:color="auto" w:frame="1"/>
        </w:rPr>
        <w:t>"/home/iangelov0/kaggle/submission.csv"</w:t>
      </w:r>
      <w:r>
        <w:rPr>
          <w:rFonts w:ascii="Consolas" w:eastAsia="Times New Roman" w:hAnsi="Consolas"/>
          <w:color w:val="020202"/>
          <w:bdr w:val="none" w:sz="0" w:space="0" w:color="auto" w:frame="1"/>
        </w:rPr>
        <w:t xml:space="preserve"> </w:t>
      </w:r>
    </w:p>
    <w:p w14:paraId="28BC7773"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replace</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613F4F6A"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54D69123" w14:textId="005D6822" w:rsidR="00E04326" w:rsidRDefault="00EA1641" w:rsidP="00EA1641">
      <w:pPr>
        <w:shd w:val="clear" w:color="auto" w:fill="FFFFFF"/>
        <w:rPr>
          <w:rStyle w:val="sep"/>
          <w:rFonts w:ascii="Consolas" w:eastAsia="Times New Roman" w:hAnsi="Consolas"/>
          <w:color w:val="000000"/>
          <w:bdr w:val="none" w:sz="0" w:space="0" w:color="auto" w:frame="1"/>
        </w:rPr>
      </w:pPr>
      <w:r>
        <w:rPr>
          <w:rStyle w:val="sec-keyword"/>
          <w:rFonts w:ascii="Consolas" w:eastAsia="Times New Roman" w:hAnsi="Consolas"/>
          <w:b/>
          <w:bCs/>
          <w:color w:val="000080"/>
          <w:bdr w:val="none" w:sz="0" w:space="0" w:color="auto" w:frame="1"/>
        </w:rPr>
        <w:t>run</w:t>
      </w:r>
      <w:r>
        <w:rPr>
          <w:rStyle w:val="sep"/>
          <w:rFonts w:ascii="Consolas" w:eastAsia="Times New Roman" w:hAnsi="Consolas"/>
          <w:color w:val="000000"/>
          <w:bdr w:val="none" w:sz="0" w:space="0" w:color="auto" w:frame="1"/>
        </w:rPr>
        <w:t>;</w:t>
      </w:r>
    </w:p>
    <w:p w14:paraId="7F9E1DD4" w14:textId="77777777" w:rsidR="00920C33" w:rsidRDefault="00920C33">
      <w:pPr>
        <w:rPr>
          <w:rStyle w:val="sep"/>
          <w:rFonts w:ascii="Consolas" w:eastAsia="Times New Roman" w:hAnsi="Consolas"/>
          <w:color w:val="000000"/>
          <w:bdr w:val="none" w:sz="0" w:space="0" w:color="auto" w:frame="1"/>
        </w:rPr>
      </w:pPr>
    </w:p>
    <w:p w14:paraId="661F948D" w14:textId="77777777" w:rsidR="00920C33" w:rsidRDefault="00920C33">
      <w:pPr>
        <w:pBdr>
          <w:bottom w:val="single" w:sz="12" w:space="1" w:color="auto"/>
        </w:pBdr>
        <w:rPr>
          <w:rStyle w:val="sep"/>
          <w:rFonts w:ascii="Consolas" w:eastAsia="Times New Roman" w:hAnsi="Consolas"/>
          <w:color w:val="000000"/>
          <w:bdr w:val="none" w:sz="0" w:space="0" w:color="auto" w:frame="1"/>
        </w:rPr>
      </w:pPr>
    </w:p>
    <w:p w14:paraId="122B7982" w14:textId="77777777" w:rsidR="00920C33" w:rsidRDefault="00920C33">
      <w:pPr>
        <w:rPr>
          <w:rStyle w:val="sep"/>
          <w:rFonts w:ascii="Consolas" w:eastAsia="Times New Roman" w:hAnsi="Consolas"/>
          <w:color w:val="000000"/>
          <w:bdr w:val="none" w:sz="0" w:space="0" w:color="auto" w:frame="1"/>
        </w:rPr>
      </w:pPr>
      <w:r>
        <w:rPr>
          <w:rStyle w:val="sep"/>
          <w:rFonts w:ascii="Consolas" w:eastAsia="Times New Roman" w:hAnsi="Consolas"/>
          <w:color w:val="000000"/>
          <w:bdr w:val="none" w:sz="0" w:space="0" w:color="auto" w:frame="1"/>
        </w:rPr>
        <w:t>LDA Code set</w:t>
      </w:r>
    </w:p>
    <w:p w14:paraId="7296809E" w14:textId="77777777" w:rsidR="00920C33" w:rsidRPr="00920C33" w:rsidRDefault="00920C33" w:rsidP="00920C33">
      <w:pPr>
        <w:rPr>
          <w:rStyle w:val="sep"/>
          <w:rFonts w:ascii="Consolas" w:eastAsia="Times New Roman" w:hAnsi="Consolas"/>
          <w:color w:val="000000"/>
          <w:bdr w:val="none" w:sz="0" w:space="0" w:color="auto" w:frame="1"/>
        </w:rPr>
      </w:pPr>
    </w:p>
    <w:p w14:paraId="12D12D27" w14:textId="77777777" w:rsidR="00920C33" w:rsidRPr="00920C33" w:rsidRDefault="00920C33" w:rsidP="00920C33">
      <w:pPr>
        <w:rPr>
          <w:rStyle w:val="sep"/>
          <w:rFonts w:ascii="Consolas" w:eastAsia="Times New Roman" w:hAnsi="Consolas"/>
          <w:color w:val="000000"/>
          <w:bdr w:val="none" w:sz="0" w:space="0" w:color="auto" w:frame="1"/>
        </w:rPr>
      </w:pPr>
    </w:p>
    <w:p w14:paraId="7DBDFF77" w14:textId="77777777" w:rsidR="00920C33" w:rsidRPr="00920C33" w:rsidRDefault="00920C33" w:rsidP="00920C33">
      <w:pPr>
        <w:rPr>
          <w:rStyle w:val="sep"/>
          <w:rFonts w:ascii="Consolas" w:eastAsia="Times New Roman" w:hAnsi="Consolas"/>
          <w:color w:val="000000"/>
          <w:bdr w:val="none" w:sz="0" w:space="0" w:color="auto" w:frame="1"/>
        </w:rPr>
      </w:pPr>
    </w:p>
    <w:p w14:paraId="7CFE7150"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*importing train.CSV;</w:t>
      </w:r>
    </w:p>
    <w:p w14:paraId="484DF848"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Proc import datafile = "/home/sgozdzialski0/train.csv"</w:t>
      </w:r>
    </w:p>
    <w:p w14:paraId="723AC37C"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out = train</w:t>
      </w:r>
    </w:p>
    <w:p w14:paraId="536A6A60"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replace;</w:t>
      </w:r>
    </w:p>
    <w:p w14:paraId="347FC84E"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delimiter=',';</w:t>
      </w:r>
    </w:p>
    <w:p w14:paraId="2534339A"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getnames=yes;</w:t>
      </w:r>
    </w:p>
    <w:p w14:paraId="5EAC5790"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run;</w:t>
      </w:r>
    </w:p>
    <w:p w14:paraId="14A80722" w14:textId="77777777" w:rsidR="00920C33" w:rsidRPr="00920C33" w:rsidRDefault="00920C33" w:rsidP="00920C33">
      <w:pPr>
        <w:rPr>
          <w:rStyle w:val="sep"/>
          <w:rFonts w:ascii="Consolas" w:eastAsia="Times New Roman" w:hAnsi="Consolas"/>
          <w:color w:val="000000"/>
          <w:bdr w:val="none" w:sz="0" w:space="0" w:color="auto" w:frame="1"/>
        </w:rPr>
      </w:pPr>
    </w:p>
    <w:p w14:paraId="0D265256"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*importing the test data;</w:t>
      </w:r>
    </w:p>
    <w:p w14:paraId="12315C73"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lastRenderedPageBreak/>
        <w:t>proc import datafile = "/home/sgozdzialski0/test.csv"</w:t>
      </w:r>
    </w:p>
    <w:p w14:paraId="0AB46BE4"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out= test</w:t>
      </w:r>
    </w:p>
    <w:p w14:paraId="469BC193"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replace;</w:t>
      </w:r>
    </w:p>
    <w:p w14:paraId="605E03A2"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delimiter = ',';</w:t>
      </w:r>
    </w:p>
    <w:p w14:paraId="11BE58E3"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getnames = yes;</w:t>
      </w:r>
    </w:p>
    <w:p w14:paraId="4E64B9AE"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run;</w:t>
      </w:r>
    </w:p>
    <w:p w14:paraId="0934316A"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ab/>
      </w:r>
      <w:r w:rsidRPr="00920C33">
        <w:rPr>
          <w:rStyle w:val="sep"/>
          <w:rFonts w:ascii="Consolas" w:eastAsia="Times New Roman" w:hAnsi="Consolas"/>
          <w:color w:val="000000"/>
          <w:bdr w:val="none" w:sz="0" w:space="0" w:color="auto" w:frame="1"/>
        </w:rPr>
        <w:tab/>
      </w:r>
    </w:p>
    <w:p w14:paraId="325863E2"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*using proc stepdisc to remove some of the many variables, making the model simpler;</w:t>
      </w:r>
    </w:p>
    <w:p w14:paraId="03FCADAC"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proc stepdisc data=train method=stepwise;</w:t>
      </w:r>
    </w:p>
    <w:p w14:paraId="0F9F476D"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class foundation;</w:t>
      </w:r>
    </w:p>
    <w:p w14:paraId="6C83CCF4"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xml:space="preserve">var MSsubclass lotarea overallqual overallcond yearbuilt yearremodadd masvnrarea bsmtfinsf1 bsmtfinsf2 bsmtunfsf </w:t>
      </w:r>
    </w:p>
    <w:p w14:paraId="175A9ADD"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xml:space="preserve">totalbsmtsf _1stflrsf _2ndflrSF lowqualfinsf grlivarea bsmtfullbath bsmthalfbath bedroomabvgr totrmsabvgrd </w:t>
      </w:r>
    </w:p>
    <w:p w14:paraId="09F3CB42"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fireplaces garageyrblt garagecars garagearea wooddecksf openporchsf enclosedporch _3ssnporch poolarea miscval;</w:t>
      </w:r>
    </w:p>
    <w:p w14:paraId="68C95494"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run;</w:t>
      </w:r>
    </w:p>
    <w:p w14:paraId="0EBE950D"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xml:space="preserve">*variables chosen are MSsubClass LotArea BsmtfinSF1 lowQualfinSF BsmtHalfBath TotrmsAbvGrd GarageCars </w:t>
      </w:r>
    </w:p>
    <w:p w14:paraId="4068BAB0"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WooddeckSF OpenporchSF PoolArea MiscVal;</w:t>
      </w:r>
    </w:p>
    <w:p w14:paraId="0CCEB6CD" w14:textId="77777777" w:rsidR="00920C33" w:rsidRPr="00920C33" w:rsidRDefault="00920C33" w:rsidP="00920C33">
      <w:pPr>
        <w:rPr>
          <w:rStyle w:val="sep"/>
          <w:rFonts w:ascii="Consolas" w:eastAsia="Times New Roman" w:hAnsi="Consolas"/>
          <w:color w:val="000000"/>
          <w:bdr w:val="none" w:sz="0" w:space="0" w:color="auto" w:frame="1"/>
        </w:rPr>
      </w:pPr>
    </w:p>
    <w:p w14:paraId="7147872C"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*running plots on variables selected above to see if any transformations are needed;</w:t>
      </w:r>
    </w:p>
    <w:p w14:paraId="6019A5BC"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Proc univariate data=test plots;</w:t>
      </w:r>
    </w:p>
    <w:p w14:paraId="52F7F5C9"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xml:space="preserve">var MSsubClass LotArea BsmtfinSF1 lowQualfinSF BsmtHalfBath TotrmsAbvGrd </w:t>
      </w:r>
    </w:p>
    <w:p w14:paraId="0D9D0DB8"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GarageCars WooddeckSF OpenporchSF PoolArea MiscVal;</w:t>
      </w:r>
    </w:p>
    <w:p w14:paraId="5D23FC52"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xml:space="preserve">run; </w:t>
      </w:r>
    </w:p>
    <w:p w14:paraId="4893C3A2" w14:textId="77777777" w:rsidR="00920C33" w:rsidRPr="00920C33" w:rsidRDefault="00920C33" w:rsidP="00920C33">
      <w:pPr>
        <w:rPr>
          <w:rStyle w:val="sep"/>
          <w:rFonts w:ascii="Consolas" w:eastAsia="Times New Roman" w:hAnsi="Consolas"/>
          <w:color w:val="000000"/>
          <w:bdr w:val="none" w:sz="0" w:space="0" w:color="auto" w:frame="1"/>
        </w:rPr>
      </w:pPr>
    </w:p>
    <w:p w14:paraId="67C502A1"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xml:space="preserve">*running transformations on all variables using sqrt because number of obeservations </w:t>
      </w:r>
    </w:p>
    <w:p w14:paraId="0C02C018"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that include zero;</w:t>
      </w:r>
    </w:p>
    <w:p w14:paraId="609017E2"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data train;</w:t>
      </w:r>
    </w:p>
    <w:p w14:paraId="12F117AA"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set train;</w:t>
      </w:r>
    </w:p>
    <w:p w14:paraId="46259113"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transMS = sqrt(MSsubclass);</w:t>
      </w:r>
    </w:p>
    <w:p w14:paraId="2A3B6836"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translot = sqrt(lotarea);</w:t>
      </w:r>
    </w:p>
    <w:p w14:paraId="44199F15"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transBsmt = sqrt(BsmtfinSF1);</w:t>
      </w:r>
    </w:p>
    <w:p w14:paraId="25F8BCB3"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transfin = sqrt(lowqualSF);</w:t>
      </w:r>
    </w:p>
    <w:p w14:paraId="526BF139"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transgar = sqrt(garagecars);</w:t>
      </w:r>
    </w:p>
    <w:p w14:paraId="1211FB84"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xml:space="preserve">transhalf= sqrt(Bsmthalfbath); </w:t>
      </w:r>
    </w:p>
    <w:p w14:paraId="56EAA854"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transtot = sqrt(totrmsabvgrd);</w:t>
      </w:r>
    </w:p>
    <w:p w14:paraId="03489342"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transdeck = sqrt(wooddeckSF);</w:t>
      </w:r>
    </w:p>
    <w:p w14:paraId="1245FE4E"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transporch = sqrt(OpenporchSF);</w:t>
      </w:r>
    </w:p>
    <w:p w14:paraId="2239BA13"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transpool = sqrt(poolArea);</w:t>
      </w:r>
    </w:p>
    <w:p w14:paraId="1BA43D2D"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transMisc = sqrt(MiscVal);</w:t>
      </w:r>
    </w:p>
    <w:p w14:paraId="06CBABC3"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lastRenderedPageBreak/>
        <w:t>run;</w:t>
      </w:r>
    </w:p>
    <w:p w14:paraId="4E890519" w14:textId="77777777" w:rsidR="00920C33" w:rsidRPr="00920C33" w:rsidRDefault="00920C33" w:rsidP="00920C33">
      <w:pPr>
        <w:rPr>
          <w:rStyle w:val="sep"/>
          <w:rFonts w:ascii="Consolas" w:eastAsia="Times New Roman" w:hAnsi="Consolas"/>
          <w:color w:val="000000"/>
          <w:bdr w:val="none" w:sz="0" w:space="0" w:color="auto" w:frame="1"/>
        </w:rPr>
      </w:pPr>
    </w:p>
    <w:p w14:paraId="79955ED4" w14:textId="77777777" w:rsidR="00920C33" w:rsidRPr="00920C33" w:rsidRDefault="00920C33" w:rsidP="00920C33">
      <w:pPr>
        <w:rPr>
          <w:rStyle w:val="sep"/>
          <w:rFonts w:ascii="Consolas" w:eastAsia="Times New Roman" w:hAnsi="Consolas"/>
          <w:color w:val="000000"/>
          <w:bdr w:val="none" w:sz="0" w:space="0" w:color="auto" w:frame="1"/>
        </w:rPr>
      </w:pPr>
    </w:p>
    <w:p w14:paraId="7263E78B"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*running EDA on all transformed varaibles;</w:t>
      </w:r>
    </w:p>
    <w:p w14:paraId="7DB6BB80"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Proc univariate data=train plots;</w:t>
      </w:r>
    </w:p>
    <w:p w14:paraId="66440F04"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xml:space="preserve">var transms transLot transBsmt transfin transHalf transTot transGar transdeck transporch </w:t>
      </w:r>
    </w:p>
    <w:p w14:paraId="5C00ED7C"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transPool transMisc;</w:t>
      </w:r>
    </w:p>
    <w:p w14:paraId="2AA39081"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xml:space="preserve">run; </w:t>
      </w:r>
    </w:p>
    <w:p w14:paraId="5FEB7243" w14:textId="77777777" w:rsidR="00920C33" w:rsidRPr="00920C33" w:rsidRDefault="00920C33" w:rsidP="00920C33">
      <w:pPr>
        <w:rPr>
          <w:rStyle w:val="sep"/>
          <w:rFonts w:ascii="Consolas" w:eastAsia="Times New Roman" w:hAnsi="Consolas"/>
          <w:color w:val="000000"/>
          <w:bdr w:val="none" w:sz="0" w:space="0" w:color="auto" w:frame="1"/>
        </w:rPr>
      </w:pPr>
    </w:p>
    <w:p w14:paraId="668B6687"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*After EDA finally picked all the original variables excpet transtot.  The number of obs with zero</w:t>
      </w:r>
    </w:p>
    <w:p w14:paraId="0CE9425B"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made even the transf ormed variables very skewed and hard to transform;</w:t>
      </w:r>
    </w:p>
    <w:p w14:paraId="6BA35374" w14:textId="77777777" w:rsidR="00920C33" w:rsidRPr="00920C33" w:rsidRDefault="00920C33" w:rsidP="00920C33">
      <w:pPr>
        <w:rPr>
          <w:rStyle w:val="sep"/>
          <w:rFonts w:ascii="Consolas" w:eastAsia="Times New Roman" w:hAnsi="Consolas"/>
          <w:color w:val="000000"/>
          <w:bdr w:val="none" w:sz="0" w:space="0" w:color="auto" w:frame="1"/>
        </w:rPr>
      </w:pPr>
    </w:p>
    <w:p w14:paraId="73C58465" w14:textId="77777777" w:rsidR="00920C33" w:rsidRPr="00920C33" w:rsidRDefault="00920C33" w:rsidP="00920C33">
      <w:pPr>
        <w:rPr>
          <w:rStyle w:val="sep"/>
          <w:rFonts w:ascii="Consolas" w:eastAsia="Times New Roman" w:hAnsi="Consolas"/>
          <w:color w:val="000000"/>
          <w:bdr w:val="none" w:sz="0" w:space="0" w:color="auto" w:frame="1"/>
        </w:rPr>
      </w:pPr>
    </w:p>
    <w:p w14:paraId="7B750F3F"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imputing datafile into test data set and adding saleprice to test dataset;</w:t>
      </w:r>
    </w:p>
    <w:p w14:paraId="54D6EE21"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data test2;</w:t>
      </w:r>
    </w:p>
    <w:p w14:paraId="547A46C6"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set test2;</w:t>
      </w:r>
    </w:p>
    <w:p w14:paraId="71F9EB26"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transtot = sqrt(totrmsabvgrd);</w:t>
      </w:r>
    </w:p>
    <w:p w14:paraId="1BBF0D1D"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transdeck = sqrt(wooddeckSF);</w:t>
      </w:r>
    </w:p>
    <w:p w14:paraId="0B66D234"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transporch = sqrt(OpenporchSF);</w:t>
      </w:r>
    </w:p>
    <w:p w14:paraId="029ABF01"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run;</w:t>
      </w:r>
    </w:p>
    <w:p w14:paraId="059E3FFD" w14:textId="77777777" w:rsidR="00920C33" w:rsidRPr="00920C33" w:rsidRDefault="00920C33" w:rsidP="00920C33">
      <w:pPr>
        <w:rPr>
          <w:rStyle w:val="sep"/>
          <w:rFonts w:ascii="Consolas" w:eastAsia="Times New Roman" w:hAnsi="Consolas"/>
          <w:color w:val="000000"/>
          <w:bdr w:val="none" w:sz="0" w:space="0" w:color="auto" w:frame="1"/>
        </w:rPr>
      </w:pPr>
    </w:p>
    <w:p w14:paraId="2309905A" w14:textId="77777777" w:rsidR="00920C33" w:rsidRPr="00920C33" w:rsidRDefault="00920C33" w:rsidP="00920C33">
      <w:pPr>
        <w:rPr>
          <w:rStyle w:val="sep"/>
          <w:rFonts w:ascii="Consolas" w:eastAsia="Times New Roman" w:hAnsi="Consolas"/>
          <w:color w:val="000000"/>
          <w:bdr w:val="none" w:sz="0" w:space="0" w:color="auto" w:frame="1"/>
        </w:rPr>
      </w:pPr>
    </w:p>
    <w:p w14:paraId="40F38316"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xml:space="preserve">*Running final linear discriminate analysis on the training data with crossvalidation </w:t>
      </w:r>
    </w:p>
    <w:p w14:paraId="58F8A8A3"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and on the test2 data. The output is sent to a set called final;</w:t>
      </w:r>
    </w:p>
    <w:p w14:paraId="566A5BDE"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proc discrim data=train crossvalidate testdata=test2 out=final;</w:t>
      </w:r>
    </w:p>
    <w:p w14:paraId="495327A5"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class foundation;</w:t>
      </w:r>
    </w:p>
    <w:p w14:paraId="1624B02C"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xml:space="preserve">var MSsubClass LotArea BsmtfinSF1 lowQualfinSF BsmtHalfBath TransTot </w:t>
      </w:r>
    </w:p>
    <w:p w14:paraId="1887498D"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GarageCars Transdeck Transporch PoolArea MiscVal;</w:t>
      </w:r>
    </w:p>
    <w:p w14:paraId="1A708764" w14:textId="191D573A" w:rsidR="00E04326"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run;</w:t>
      </w:r>
      <w:r w:rsidR="00E04326">
        <w:rPr>
          <w:rStyle w:val="sep"/>
          <w:rFonts w:ascii="Consolas" w:eastAsia="Times New Roman" w:hAnsi="Consolas"/>
          <w:color w:val="000000"/>
          <w:bdr w:val="none" w:sz="0" w:space="0" w:color="auto" w:frame="1"/>
        </w:rPr>
        <w:br w:type="page"/>
      </w:r>
    </w:p>
    <w:p w14:paraId="39A1699C" w14:textId="3B75016F" w:rsidR="00EA1641" w:rsidRDefault="00E04326">
      <w:pPr>
        <w:shd w:val="clear" w:color="auto" w:fill="FFFFFF"/>
        <w:jc w:val="center"/>
        <w:rPr>
          <w:ins w:id="832" w:author="Lauren Darr" w:date="2017-07-12T18:31:00Z"/>
          <w:rFonts w:ascii="Consolas" w:eastAsia="Times New Roman" w:hAnsi="Consolas"/>
          <w:color w:val="020202"/>
        </w:rPr>
        <w:pPrChange w:id="833" w:author="Lauren Darr" w:date="2017-07-12T18:30:00Z">
          <w:pPr>
            <w:shd w:val="clear" w:color="auto" w:fill="FFFFFF"/>
          </w:pPr>
        </w:pPrChange>
      </w:pPr>
      <w:r>
        <w:rPr>
          <w:rFonts w:ascii="Consolas" w:eastAsia="Times New Roman" w:hAnsi="Consolas"/>
          <w:color w:val="020202"/>
        </w:rPr>
        <w:lastRenderedPageBreak/>
        <w:t>Appendix</w:t>
      </w:r>
      <w:ins w:id="834" w:author="Lauren Darr" w:date="2017-07-12T18:31:00Z">
        <w:r w:rsidR="00632CB3">
          <w:rPr>
            <w:rFonts w:ascii="Consolas" w:eastAsia="Times New Roman" w:hAnsi="Consolas"/>
            <w:color w:val="020202"/>
          </w:rPr>
          <w:t>-</w:t>
        </w:r>
      </w:ins>
      <w:del w:id="835" w:author="Lauren Darr" w:date="2017-07-12T18:31:00Z">
        <w:r w:rsidDel="00632CB3">
          <w:rPr>
            <w:rFonts w:ascii="Consolas" w:eastAsia="Times New Roman" w:hAnsi="Consolas"/>
            <w:color w:val="020202"/>
          </w:rPr>
          <w:delText xml:space="preserve"> </w:delText>
        </w:r>
      </w:del>
      <w:r>
        <w:rPr>
          <w:rFonts w:ascii="Consolas" w:eastAsia="Times New Roman" w:hAnsi="Consolas"/>
          <w:color w:val="020202"/>
        </w:rPr>
        <w:t>Project 2</w:t>
      </w:r>
    </w:p>
    <w:p w14:paraId="12C4C2B0" w14:textId="77777777" w:rsidR="00632CB3" w:rsidRDefault="00632CB3" w:rsidP="00632CB3">
      <w:pPr>
        <w:shd w:val="clear" w:color="auto" w:fill="FFFFFF"/>
        <w:rPr>
          <w:rFonts w:ascii="Consolas" w:eastAsia="Times New Roman" w:hAnsi="Consolas"/>
          <w:color w:val="020202"/>
        </w:rPr>
      </w:pPr>
    </w:p>
    <w:p w14:paraId="2FED9A93" w14:textId="5AF006AD" w:rsidR="00632CB3" w:rsidRDefault="00632CB3" w:rsidP="00632CB3">
      <w:pPr>
        <w:shd w:val="clear" w:color="auto" w:fill="FFFFFF"/>
        <w:rPr>
          <w:ins w:id="836" w:author="Lauren Darr" w:date="2017-07-12T18:32:00Z"/>
          <w:rFonts w:ascii="Consolas" w:eastAsia="Times New Roman" w:hAnsi="Consolas"/>
          <w:color w:val="020202"/>
        </w:rPr>
      </w:pPr>
      <w:ins w:id="837" w:author="Lauren Darr" w:date="2017-07-12T18:32:00Z">
        <w:r>
          <w:rPr>
            <w:rFonts w:ascii="Consolas" w:eastAsia="Times New Roman" w:hAnsi="Consolas"/>
            <w:color w:val="020202"/>
          </w:rPr>
          <w:t>*/Principal Components Analysis/*</w:t>
        </w:r>
      </w:ins>
    </w:p>
    <w:p w14:paraId="453CF463" w14:textId="77777777" w:rsidR="00632CB3" w:rsidRDefault="00632CB3" w:rsidP="00632CB3">
      <w:pPr>
        <w:shd w:val="clear" w:color="auto" w:fill="FFFFFF"/>
        <w:rPr>
          <w:rFonts w:ascii="Consolas" w:eastAsia="Times New Roman" w:hAnsi="Consolas"/>
          <w:color w:val="020202"/>
        </w:rPr>
      </w:pPr>
    </w:p>
    <w:p w14:paraId="06E78544"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import</w:t>
      </w:r>
    </w:p>
    <w:p w14:paraId="7AF0417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datafile='/home/iangelov0/kaggle/train.csv'</w:t>
      </w:r>
    </w:p>
    <w:p w14:paraId="6E0C28A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out=train</w:t>
      </w:r>
    </w:p>
    <w:p w14:paraId="6381A54D"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dbms=CSV</w:t>
      </w:r>
    </w:p>
    <w:p w14:paraId="7FAF722E"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r w:rsidRPr="00003911">
        <w:rPr>
          <w:rFonts w:ascii="Courier New" w:eastAsia="Times New Roman" w:hAnsi="Courier New" w:cs="Courier New"/>
          <w:color w:val="000000"/>
          <w:sz w:val="20"/>
          <w:szCs w:val="20"/>
        </w:rPr>
        <w:tab/>
        <w:t>replace;</w:t>
      </w:r>
    </w:p>
    <w:p w14:paraId="08BC4E8B"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getnames=yes;</w:t>
      </w:r>
    </w:p>
    <w:p w14:paraId="3B1DD97A"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datarow=2;</w:t>
      </w:r>
    </w:p>
    <w:p w14:paraId="032CF2E4"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guessingrows=2000;</w:t>
      </w:r>
    </w:p>
    <w:p w14:paraId="6E6ED8E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2D854D4D"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import</w:t>
      </w:r>
    </w:p>
    <w:p w14:paraId="6DF352EB"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datafile='/home/iangelov0/kaggle/test.csv'</w:t>
      </w:r>
    </w:p>
    <w:p w14:paraId="2AC0FA4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out=test</w:t>
      </w:r>
    </w:p>
    <w:p w14:paraId="484F62C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dbms=CSV</w:t>
      </w:r>
    </w:p>
    <w:p w14:paraId="288CF0A4"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r w:rsidRPr="00003911">
        <w:rPr>
          <w:rFonts w:ascii="Courier New" w:eastAsia="Times New Roman" w:hAnsi="Courier New" w:cs="Courier New"/>
          <w:color w:val="000000"/>
          <w:sz w:val="20"/>
          <w:szCs w:val="20"/>
        </w:rPr>
        <w:tab/>
        <w:t>replace;</w:t>
      </w:r>
    </w:p>
    <w:p w14:paraId="41F88B96"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getnames=yes;</w:t>
      </w:r>
    </w:p>
    <w:p w14:paraId="770FC252"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datarow=2;</w:t>
      </w:r>
    </w:p>
    <w:p w14:paraId="329EB2E9"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guessingrows=2000;</w:t>
      </w:r>
    </w:p>
    <w:p w14:paraId="0D425683"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44FD861A"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data test;</w:t>
      </w:r>
    </w:p>
    <w:p w14:paraId="4D0E7B3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set test;</w:t>
      </w:r>
    </w:p>
    <w:p w14:paraId="3F9A0323"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12772FDB"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new1 = input(BsmtFinSF1, 8.);</w:t>
      </w:r>
    </w:p>
    <w:p w14:paraId="0173ABB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drop BsmtFinSF1;</w:t>
      </w:r>
    </w:p>
    <w:p w14:paraId="4D9060EE"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if new1=. then new1=0;</w:t>
      </w:r>
    </w:p>
    <w:p w14:paraId="36E35A30"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rename new1=BsmtFinSF1;</w:t>
      </w:r>
    </w:p>
    <w:p w14:paraId="4B07AC91"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00741B4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new2 = input(BsmtFinSF2, 8.);</w:t>
      </w:r>
    </w:p>
    <w:p w14:paraId="01485702"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drop BsmtFinSF2;</w:t>
      </w:r>
    </w:p>
    <w:p w14:paraId="4F3E88C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if new2=. then new2=0;</w:t>
      </w:r>
    </w:p>
    <w:p w14:paraId="2D11D6E1"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rename new2=BsmtFinSF2;</w:t>
      </w:r>
    </w:p>
    <w:p w14:paraId="206D30C9"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17F5479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new3 = input(BsmtUnfSF, 8.);</w:t>
      </w:r>
    </w:p>
    <w:p w14:paraId="37C84B04"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drop BsmtUnfSF;</w:t>
      </w:r>
    </w:p>
    <w:p w14:paraId="19F2A62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if new3=. then new3=0;</w:t>
      </w:r>
    </w:p>
    <w:p w14:paraId="0CDD0DD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rename new3=BsmtUnfSF;</w:t>
      </w:r>
    </w:p>
    <w:p w14:paraId="1769E67A"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54BB8E3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new4 = input(TotalBsmtSF, 8.);</w:t>
      </w:r>
    </w:p>
    <w:p w14:paraId="3A4BC12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drop TotalBsmtSF;</w:t>
      </w:r>
    </w:p>
    <w:p w14:paraId="073DC199"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if new4=. then new4=0;</w:t>
      </w:r>
    </w:p>
    <w:p w14:paraId="6738C88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rename new4=TotalBsmtSF;</w:t>
      </w:r>
    </w:p>
    <w:p w14:paraId="0872850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2C65C25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new5 = input(BsmtFullBath, 8.);</w:t>
      </w:r>
    </w:p>
    <w:p w14:paraId="56DD864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drop BsmtFullBath;</w:t>
      </w:r>
    </w:p>
    <w:p w14:paraId="0B75499B"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if new5=. then new5=0;</w:t>
      </w:r>
    </w:p>
    <w:p w14:paraId="2D9583CB"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rename new5=BsmtFullBath;</w:t>
      </w:r>
    </w:p>
    <w:p w14:paraId="5BEDDD5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4F50F6D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new6 = input(BsmtHalfBath, 8.);</w:t>
      </w:r>
    </w:p>
    <w:p w14:paraId="701B9F8D"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drop BsmtHalfBath;</w:t>
      </w:r>
    </w:p>
    <w:p w14:paraId="6EC4DC8E"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if new6=. then new6=0;</w:t>
      </w:r>
    </w:p>
    <w:p w14:paraId="114E2900"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rename new6=BsmtHalfBath;</w:t>
      </w:r>
    </w:p>
    <w:p w14:paraId="7E87B0C0"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3694A81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new7 = input(GarageArea, 8.);</w:t>
      </w:r>
    </w:p>
    <w:p w14:paraId="00015B64"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lastRenderedPageBreak/>
        <w:tab/>
        <w:t>drop GarageArea;</w:t>
      </w:r>
    </w:p>
    <w:p w14:paraId="4F1BC76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if new7=. then new7=0;</w:t>
      </w:r>
    </w:p>
    <w:p w14:paraId="77BE47A2"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rename new7=GarageArea;</w:t>
      </w:r>
    </w:p>
    <w:p w14:paraId="59CF11E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77EEB51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new8 = input(GarageCars, 8.);</w:t>
      </w:r>
    </w:p>
    <w:p w14:paraId="1BA61BF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drop GarageCars;</w:t>
      </w:r>
    </w:p>
    <w:p w14:paraId="4E8B4F5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if new8=. then new8=0;</w:t>
      </w:r>
    </w:p>
    <w:p w14:paraId="51704F9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rename new8=GarageCars;</w:t>
      </w:r>
    </w:p>
    <w:p w14:paraId="5CAA458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0B39EE3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487460DD"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data dataset;</w:t>
      </w:r>
    </w:p>
    <w:p w14:paraId="33B4D08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set train test;</w:t>
      </w:r>
    </w:p>
    <w:p w14:paraId="3AB1C25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SalePrice = log10(SalePrice);</w:t>
      </w:r>
    </w:p>
    <w:p w14:paraId="507A170B"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76D2CFBE"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data continuous;</w:t>
      </w:r>
    </w:p>
    <w:p w14:paraId="1078A88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set dataset;</w:t>
      </w:r>
    </w:p>
    <w:p w14:paraId="7FE7253A"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drop Id;</w:t>
      </w:r>
    </w:p>
    <w:p w14:paraId="618C1383"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drop SalePrice;</w:t>
      </w:r>
    </w:p>
    <w:p w14:paraId="55D562BA"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7639671D"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array vars _numeric_;</w:t>
      </w:r>
    </w:p>
    <w:p w14:paraId="1335B2C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do over vars;</w:t>
      </w:r>
    </w:p>
    <w:p w14:paraId="0E1958A3"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r>
      <w:r w:rsidRPr="00003911">
        <w:rPr>
          <w:rFonts w:ascii="Courier New" w:eastAsia="Times New Roman" w:hAnsi="Courier New" w:cs="Courier New"/>
          <w:color w:val="000000"/>
          <w:sz w:val="20"/>
          <w:szCs w:val="20"/>
        </w:rPr>
        <w:tab/>
        <w:t>vars=log(vars+1);</w:t>
      </w:r>
    </w:p>
    <w:p w14:paraId="7D6A29D9"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end;</w:t>
      </w:r>
    </w:p>
    <w:p w14:paraId="6CD4525B"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286855E3"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data continuous;</w:t>
      </w:r>
    </w:p>
    <w:p w14:paraId="45B39D70"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merge dataset continuous;</w:t>
      </w:r>
    </w:p>
    <w:p w14:paraId="16AB9F7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51116089"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print data=continuous (obs=10);</w:t>
      </w:r>
    </w:p>
    <w:p w14:paraId="22B14C7A"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means data=continuous;</w:t>
      </w:r>
    </w:p>
    <w:p w14:paraId="06CF9C9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65B73681"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40B2D10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w:t>
      </w:r>
    </w:p>
    <w:p w14:paraId="270A9F90"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Get cooks'd for all continious vars</w:t>
      </w:r>
    </w:p>
    <w:p w14:paraId="5D9827D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influence will contain the result</w:t>
      </w:r>
    </w:p>
    <w:p w14:paraId="313E06E1"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p>
    <w:p w14:paraId="339AA50E"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reg data=continuous plots=diagnostics;</w:t>
      </w:r>
    </w:p>
    <w:p w14:paraId="4EBAD03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model SalePrice=LotArea OverallQual OverallCond YearBuilt YearRemodAdd _1stFlrSF GrLivArea BsmtFullBath BsmtHalfBath FullBath HalfBath TotRmsAbvGrd Fireplaces GarageCars</w:t>
      </w:r>
    </w:p>
    <w:p w14:paraId="6FD2CEC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 noprint;</w:t>
      </w:r>
    </w:p>
    <w:p w14:paraId="0553B1B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output out=influence cookd=cookd NOPRINT;</w:t>
      </w:r>
    </w:p>
    <w:p w14:paraId="76D5720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75853BE1"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w:t>
      </w:r>
    </w:p>
    <w:p w14:paraId="13571AF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Remove all columns but cookd</w:t>
      </w:r>
    </w:p>
    <w:p w14:paraId="0FB1D1FE"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Just to keep the dataset clean</w:t>
      </w:r>
    </w:p>
    <w:p w14:paraId="33D1BE76"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p>
    <w:p w14:paraId="10848FC2"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data influence;</w:t>
      </w:r>
    </w:p>
    <w:p w14:paraId="488BC59D"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set influence;</w:t>
      </w:r>
    </w:p>
    <w:p w14:paraId="3529047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keep cookd;</w:t>
      </w:r>
    </w:p>
    <w:p w14:paraId="019CCFFA"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77E36AA1"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w:t>
      </w:r>
    </w:p>
    <w:p w14:paraId="6A7EA743"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Merge the two datasets</w:t>
      </w:r>
    </w:p>
    <w:p w14:paraId="17E395A0"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dataset will now have a variable cookd</w:t>
      </w:r>
    </w:p>
    <w:p w14:paraId="10EFDE44"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Remove all very large cooks'd</w:t>
      </w:r>
    </w:p>
    <w:p w14:paraId="5D2E8096"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A rule of thumb cutoff is 4/N (N - obs)</w:t>
      </w:r>
    </w:p>
    <w:p w14:paraId="5C07E8E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I use 5/N because only want to exclude more extreme outliers</w:t>
      </w:r>
    </w:p>
    <w:p w14:paraId="36800EFD"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p>
    <w:p w14:paraId="69CBC48B"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493FF10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data dataset;</w:t>
      </w:r>
    </w:p>
    <w:p w14:paraId="350E3591"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merge dataset continuous influence;</w:t>
      </w:r>
    </w:p>
    <w:p w14:paraId="7D29D2F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488F3F06"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data dataset;</w:t>
      </w:r>
    </w:p>
    <w:p w14:paraId="3A71953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set dataset;</w:t>
      </w:r>
    </w:p>
    <w:p w14:paraId="3276E049"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where cookd &lt; 5/1460;</w:t>
      </w:r>
    </w:p>
    <w:p w14:paraId="158720E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drop cookd Intercept;</w:t>
      </w:r>
    </w:p>
    <w:p w14:paraId="7C06AD63"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27369CE3"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w:t>
      </w:r>
    </w:p>
    <w:p w14:paraId="752D75E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Standartize the continuous variables</w:t>
      </w:r>
    </w:p>
    <w:p w14:paraId="6C11C72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p>
    <w:p w14:paraId="01133802"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595867C9"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STANDARD data=dataset mean=0 std=1 out=dataset;</w:t>
      </w:r>
    </w:p>
    <w:p w14:paraId="2F9279AA"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var LotArea OverallQual OverallCond YearBuilt YearRemodAdd _1stFlrSF GrLivArea BsmtFullBath BsmtHalfBath FullBath HalfBath TotRmsAbvGrd Fireplaces GarageCars;</w:t>
      </w:r>
    </w:p>
    <w:p w14:paraId="2152466D"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run;</w:t>
      </w:r>
    </w:p>
    <w:p w14:paraId="6C648B00"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6835832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67F618B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w:t>
      </w:r>
    </w:p>
    <w:p w14:paraId="671EBCE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Output some data</w:t>
      </w:r>
    </w:p>
    <w:p w14:paraId="2141F25D"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p>
    <w:p w14:paraId="79FBAAB4"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print data=dataset (obs=10);</w:t>
      </w:r>
    </w:p>
    <w:p w14:paraId="46D0C230"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means data=dataset;</w:t>
      </w:r>
    </w:p>
    <w:p w14:paraId="51B67C96"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means data=dataset N NMISS;</w:t>
      </w:r>
    </w:p>
    <w:p w14:paraId="60D6557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1999A14E"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w:t>
      </w:r>
    </w:p>
    <w:p w14:paraId="35CDF67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Get PCA analysis</w:t>
      </w:r>
    </w:p>
    <w:p w14:paraId="397517D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p>
    <w:p w14:paraId="5C212A96"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7F6BAA42"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princomp data=dataset;</w:t>
      </w:r>
    </w:p>
    <w:p w14:paraId="606FAA26"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var LotArea OverallQual OverallCond YearBuilt YearRemodAdd _1stFlrSF GrLivArea BsmtFullBath BsmtHalfBath FullBath HalfBath TotRmsAbvGrd Fireplaces GarageCars;</w:t>
      </w:r>
    </w:p>
    <w:p w14:paraId="36DF5D8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run;</w:t>
      </w:r>
    </w:p>
    <w:p w14:paraId="3213E933"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40E6053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536412C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w:t>
      </w:r>
    </w:p>
    <w:p w14:paraId="41326FA2"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create regression with PCA</w:t>
      </w:r>
    </w:p>
    <w:p w14:paraId="46F16AED"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p>
    <w:p w14:paraId="369FCE1B"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ods graphics on;</w:t>
      </w:r>
    </w:p>
    <w:p w14:paraId="2BB2AAA4" w14:textId="56DF802F"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pls data=dataset cv=SPLIT(4) nfac=8</w:t>
      </w:r>
      <w:r w:rsidR="00E34FF8">
        <w:rPr>
          <w:rFonts w:ascii="Courier New" w:eastAsia="Times New Roman" w:hAnsi="Courier New" w:cs="Courier New"/>
          <w:color w:val="000000"/>
          <w:sz w:val="20"/>
          <w:szCs w:val="20"/>
        </w:rPr>
        <w:t xml:space="preserve"> cvtest(1234)</w:t>
      </w:r>
      <w:r w:rsidRPr="00003911">
        <w:rPr>
          <w:rFonts w:ascii="Courier New" w:eastAsia="Times New Roman" w:hAnsi="Courier New" w:cs="Courier New"/>
          <w:color w:val="000000"/>
          <w:sz w:val="20"/>
          <w:szCs w:val="20"/>
        </w:rPr>
        <w:t>;</w:t>
      </w:r>
    </w:p>
    <w:p w14:paraId="00491E56"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model SalePrice = LotArea OverallQual OverallCond YearBuilt YearRemodAdd _1stFlrSF GrLivArea BsmtFullBath BsmtHalfBath FullBath HalfBath TotRmsAbvGrd Fireplaces GarageCars;</w:t>
      </w:r>
    </w:p>
    <w:p w14:paraId="101D8B0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output out=regout(where=(SalePrice=.)) p=predicted;</w:t>
      </w:r>
    </w:p>
    <w:p w14:paraId="586B77D1"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run;</w:t>
      </w:r>
    </w:p>
    <w:p w14:paraId="2DE060D4"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13EF712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63D460E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w:t>
      </w:r>
    </w:p>
    <w:p w14:paraId="659623D4"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Create the final dataset</w:t>
      </w:r>
    </w:p>
    <w:p w14:paraId="4BE978C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p>
    <w:p w14:paraId="56CB07F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data submission;</w:t>
      </w:r>
    </w:p>
    <w:p w14:paraId="45FD65D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set regout;</w:t>
      </w:r>
    </w:p>
    <w:p w14:paraId="2539FF5E"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 since we took square root now have to addjuct back */</w:t>
      </w:r>
    </w:p>
    <w:p w14:paraId="3D068D71"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SalePrice = 10 ** predicted;</w:t>
      </w:r>
    </w:p>
    <w:p w14:paraId="3F6D0F2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lastRenderedPageBreak/>
        <w:tab/>
        <w:t>keep Id SalePrice;</w:t>
      </w:r>
    </w:p>
    <w:p w14:paraId="55EB229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389B938A"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w:t>
      </w:r>
    </w:p>
    <w:p w14:paraId="4377D8F1"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Export the result to csv</w:t>
      </w:r>
    </w:p>
    <w:p w14:paraId="67CA7E26"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p>
    <w:p w14:paraId="5E56678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export data=submission dbms=csv</w:t>
      </w:r>
    </w:p>
    <w:p w14:paraId="33CE52DA"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outfile="/home/iangelov0/kaggle/submission.csv"</w:t>
      </w:r>
    </w:p>
    <w:p w14:paraId="0D4D4080"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replace;</w:t>
      </w:r>
    </w:p>
    <w:p w14:paraId="67B0370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w:t>
      </w:r>
    </w:p>
    <w:p w14:paraId="6E3C0126"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Kaggle score: 0.14266</w:t>
      </w:r>
    </w:p>
    <w:p w14:paraId="0F050771"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p>
    <w:p w14:paraId="4EFB3E9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run;</w:t>
      </w:r>
    </w:p>
    <w:p w14:paraId="179DC83B"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quit;</w:t>
      </w:r>
    </w:p>
    <w:p w14:paraId="166F3CDA" w14:textId="77777777" w:rsidR="00EA1641" w:rsidRPr="00EA1641" w:rsidRDefault="00EA1641" w:rsidP="00D541B2">
      <w:pPr>
        <w:shd w:val="clear" w:color="auto" w:fill="FFFFFF"/>
        <w:rPr>
          <w:rFonts w:eastAsia="Times New Roman"/>
          <w:color w:val="020202"/>
        </w:rPr>
      </w:pPr>
    </w:p>
    <w:sectPr w:rsidR="00EA1641" w:rsidRPr="00EA1641" w:rsidSect="00870DCC">
      <w:headerReference w:type="even" r:id="rId59"/>
      <w:headerReference w:type="default" r:id="rId60"/>
      <w:footerReference w:type="even" r:id="rId61"/>
      <w:footerReference w:type="default" r:id="rId62"/>
      <w:headerReference w:type="first" r:id="rId63"/>
      <w:footerReference w:type="first" r:id="rId6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 w:author="Penelope" w:date="2017-06-18T15:18:00Z" w:initials="P">
    <w:p w14:paraId="7A876459" w14:textId="0D9DBD76" w:rsidR="00637E52" w:rsidRDefault="00637E52">
      <w:pPr>
        <w:pStyle w:val="CommentText"/>
      </w:pPr>
      <w:r>
        <w:rPr>
          <w:rStyle w:val="CommentReference"/>
        </w:rPr>
        <w:annotationRef/>
      </w:r>
      <w:r>
        <w:t>The preliminary analysis also gives you ideas of data quality such as missingness and erroneous input.</w:t>
      </w:r>
    </w:p>
  </w:comment>
  <w:comment w:id="18" w:author="scottdagreat@yahoo.com" w:date="2017-07-03T14:26:00Z" w:initials="s">
    <w:p w14:paraId="037F834C" w14:textId="50DD4C4B" w:rsidR="00637E52" w:rsidRDefault="00637E52" w:rsidP="0084190A">
      <w:r>
        <w:rPr>
          <w:rStyle w:val="CommentReference"/>
        </w:rPr>
        <w:annotationRef/>
      </w:r>
      <w:r>
        <w:t>Noted for future projects.</w:t>
      </w:r>
    </w:p>
  </w:comment>
  <w:comment w:id="20" w:author="Penelope" w:date="2017-06-18T15:36:00Z" w:initials="P">
    <w:p w14:paraId="524DDF7E" w14:textId="2C5D3932" w:rsidR="00637E52" w:rsidRDefault="00637E52">
      <w:pPr>
        <w:pStyle w:val="CommentText"/>
      </w:pPr>
      <w:r>
        <w:rPr>
          <w:rStyle w:val="CommentReference"/>
        </w:rPr>
        <w:annotationRef/>
      </w:r>
      <w:r>
        <w:t xml:space="preserve">If log is the best transformation, you should stick with it because all three models need to meet assumptions. The three models can be different only in selection method. </w:t>
      </w:r>
    </w:p>
  </w:comment>
  <w:comment w:id="21" w:author="scottdagreat@yahoo.com" w:date="2017-07-03T14:26:00Z" w:initials="s">
    <w:p w14:paraId="7F2C164F" w14:textId="37A7554B" w:rsidR="00637E52" w:rsidRDefault="00637E52">
      <w:pPr>
        <w:pStyle w:val="CommentText"/>
      </w:pPr>
      <w:r>
        <w:rPr>
          <w:rStyle w:val="CommentReference"/>
        </w:rPr>
        <w:annotationRef/>
      </w:r>
      <w:r>
        <w:t>We used multiple transformations to expand our knowledge, but will note that for future projects.</w:t>
      </w:r>
    </w:p>
  </w:comment>
  <w:comment w:id="23" w:author="Penelope" w:date="2017-06-18T15:22:00Z" w:initials="P">
    <w:p w14:paraId="650C6FA3" w14:textId="49572343" w:rsidR="00637E52" w:rsidRDefault="00637E52">
      <w:pPr>
        <w:pStyle w:val="CommentText"/>
      </w:pPr>
      <w:r>
        <w:rPr>
          <w:rStyle w:val="CommentReference"/>
        </w:rPr>
        <w:annotationRef/>
      </w:r>
      <w:r>
        <w:t>Need captions for all plots.</w:t>
      </w:r>
    </w:p>
  </w:comment>
  <w:comment w:id="24" w:author="scottdagreat@yahoo.com" w:date="2017-07-03T14:29:00Z" w:initials="s">
    <w:p w14:paraId="36CD98D3" w14:textId="0309B7BF" w:rsidR="00637E52" w:rsidRDefault="00637E52">
      <w:pPr>
        <w:pStyle w:val="CommentText"/>
      </w:pPr>
      <w:r>
        <w:rPr>
          <w:rStyle w:val="CommentReference"/>
        </w:rPr>
        <w:annotationRef/>
      </w:r>
      <w:r>
        <w:t>You mean for each individual scatterplot.  We will note that for future projects.</w:t>
      </w:r>
    </w:p>
  </w:comment>
  <w:comment w:id="26" w:author="Penelope" w:date="2017-06-18T15:26:00Z" w:initials="P">
    <w:p w14:paraId="5CA70FE3" w14:textId="55E1F6C6" w:rsidR="00637E52" w:rsidRDefault="00637E52">
      <w:pPr>
        <w:pStyle w:val="CommentText"/>
      </w:pPr>
      <w:r>
        <w:rPr>
          <w:rStyle w:val="CommentReference"/>
        </w:rPr>
        <w:annotationRef/>
      </w:r>
      <w:r>
        <w:t>Good.</w:t>
      </w:r>
    </w:p>
  </w:comment>
  <w:comment w:id="27" w:author="Penelope" w:date="2017-06-18T15:30:00Z" w:initials="P">
    <w:p w14:paraId="45866A07" w14:textId="023755F3" w:rsidR="00637E52" w:rsidRDefault="00637E52">
      <w:pPr>
        <w:pStyle w:val="CommentText"/>
      </w:pPr>
      <w:r>
        <w:rPr>
          <w:rStyle w:val="CommentReference"/>
        </w:rPr>
        <w:annotationRef/>
      </w:r>
      <w:r>
        <w:t>Detailed and clear description of methods. Well done.</w:t>
      </w:r>
    </w:p>
  </w:comment>
  <w:comment w:id="28" w:author="Penelope" w:date="2017-06-18T15:27:00Z" w:initials="P">
    <w:p w14:paraId="58C4EDE2" w14:textId="54B0AACA" w:rsidR="00637E52" w:rsidRDefault="00637E52">
      <w:pPr>
        <w:pStyle w:val="CommentText"/>
      </w:pPr>
      <w:r>
        <w:rPr>
          <w:rStyle w:val="CommentReference"/>
        </w:rPr>
        <w:annotationRef/>
      </w:r>
      <w:r>
        <w:t>Good.</w:t>
      </w:r>
    </w:p>
  </w:comment>
  <w:comment w:id="29" w:author="Penelope" w:date="2017-06-18T15:37:00Z" w:initials="P">
    <w:p w14:paraId="1FE8EBE0" w14:textId="1B4BA49B" w:rsidR="00637E52" w:rsidRDefault="00637E52">
      <w:pPr>
        <w:pStyle w:val="CommentText"/>
      </w:pPr>
      <w:r>
        <w:rPr>
          <w:rStyle w:val="CommentReference"/>
        </w:rPr>
        <w:annotationRef/>
      </w:r>
      <w:r>
        <w:t>Models 1 and 2 don’t look very good in diagnostic plots, which might be caused by nature of square root. Should have stick with log transformation for three models.</w:t>
      </w:r>
    </w:p>
  </w:comment>
  <w:comment w:id="30" w:author="scottdagreat@yahoo.com" w:date="2017-07-03T14:30:00Z" w:initials="s">
    <w:p w14:paraId="6F8F8FFB" w14:textId="2510FBF8" w:rsidR="00637E52" w:rsidRDefault="00637E52">
      <w:pPr>
        <w:pStyle w:val="CommentText"/>
      </w:pPr>
      <w:r>
        <w:rPr>
          <w:rStyle w:val="CommentReference"/>
        </w:rPr>
        <w:annotationRef/>
      </w:r>
      <w:r>
        <w:t>Noted.</w:t>
      </w:r>
    </w:p>
  </w:comment>
  <w:comment w:id="36" w:author="Penelope" w:date="2017-06-18T16:03:00Z" w:initials="P">
    <w:p w14:paraId="3EE86B16" w14:textId="271164E5" w:rsidR="00637E52" w:rsidRDefault="00637E52">
      <w:pPr>
        <w:pStyle w:val="CommentText"/>
      </w:pPr>
      <w:r>
        <w:rPr>
          <w:rStyle w:val="CommentReference"/>
        </w:rPr>
        <w:annotationRef/>
      </w:r>
      <w:r>
        <w:t>The interpretation is more or less complete. But I recommend you include the model equation for better explanation of point estimation and confidence interval for parameters.</w:t>
      </w:r>
    </w:p>
  </w:comment>
  <w:comment w:id="37" w:author="scottdagreat@yahoo.com" w:date="2017-07-03T14:47:00Z" w:initials="s">
    <w:p w14:paraId="61E0660C" w14:textId="5CE906A1" w:rsidR="00637E52" w:rsidRDefault="00637E52">
      <w:pPr>
        <w:pStyle w:val="CommentText"/>
      </w:pPr>
      <w:r>
        <w:rPr>
          <w:rStyle w:val="CommentReference"/>
        </w:rPr>
        <w:annotationRef/>
      </w:r>
      <w:r>
        <w:t>Added</w:t>
      </w:r>
    </w:p>
  </w:comment>
  <w:comment w:id="492" w:author="Penelope" w:date="2017-06-18T16:02:00Z" w:initials="P">
    <w:p w14:paraId="4710FFC3" w14:textId="552671CB" w:rsidR="00637E52" w:rsidRDefault="00637E52">
      <w:pPr>
        <w:pStyle w:val="CommentText"/>
      </w:pPr>
      <w:r>
        <w:rPr>
          <w:rStyle w:val="CommentReference"/>
        </w:rPr>
        <w:annotationRef/>
      </w:r>
      <w:r>
        <w:t>You need to include confidence interval output in the report.</w:t>
      </w:r>
    </w:p>
  </w:comment>
  <w:comment w:id="493" w:author="scottdagreat@yahoo.com" w:date="2017-07-03T14:52:00Z" w:initials="s">
    <w:p w14:paraId="15EA66BA" w14:textId="1DEDC710" w:rsidR="00637E52" w:rsidRDefault="00637E52">
      <w:pPr>
        <w:pStyle w:val="CommentText"/>
      </w:pPr>
      <w:r>
        <w:rPr>
          <w:rStyle w:val="CommentReference"/>
        </w:rPr>
        <w:annotationRef/>
      </w:r>
      <w:r>
        <w:t>Confidence limits added above.  The reason we did not add them at first is we were coming close to the page limit.</w:t>
      </w:r>
    </w:p>
  </w:comment>
  <w:comment w:id="825" w:author="Penelope" w:date="2017-06-18T15:57:00Z" w:initials="P">
    <w:p w14:paraId="50CB4A17" w14:textId="6FC4EBA8" w:rsidR="00637E52" w:rsidRDefault="00637E52">
      <w:pPr>
        <w:pStyle w:val="CommentText"/>
      </w:pPr>
      <w:r>
        <w:rPr>
          <w:rStyle w:val="CommentReference"/>
        </w:rPr>
        <w:annotationRef/>
      </w:r>
      <w:r>
        <w:t xml:space="preserve">Again, I like the clear description of model development. However, the diagnostic plots are needed in the end to validate assumptions. </w:t>
      </w:r>
    </w:p>
  </w:comment>
  <w:comment w:id="826" w:author="scottdagreat@yahoo.com" w:date="2017-07-05T18:45:00Z" w:initials="s">
    <w:p w14:paraId="54465B9A" w14:textId="7354405C" w:rsidR="00637E52" w:rsidRDefault="00637E52">
      <w:pPr>
        <w:pStyle w:val="CommentText"/>
      </w:pPr>
      <w:r>
        <w:rPr>
          <w:rStyle w:val="CommentReference"/>
        </w:rPr>
        <w:annotationRef/>
      </w:r>
      <w:r>
        <w:t>The assumptions have been added.  They are the new section above this comment with 4 sections and a page of charts.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A876459" w15:done="0"/>
  <w15:commentEx w15:paraId="037F834C" w15:paraIdParent="7A876459" w15:done="0"/>
  <w15:commentEx w15:paraId="524DDF7E" w15:done="0"/>
  <w15:commentEx w15:paraId="7F2C164F" w15:paraIdParent="524DDF7E" w15:done="0"/>
  <w15:commentEx w15:paraId="650C6FA3" w15:done="0"/>
  <w15:commentEx w15:paraId="36CD98D3" w15:paraIdParent="650C6FA3" w15:done="0"/>
  <w15:commentEx w15:paraId="5CA70FE3" w15:done="0"/>
  <w15:commentEx w15:paraId="45866A07" w15:done="0"/>
  <w15:commentEx w15:paraId="58C4EDE2" w15:done="0"/>
  <w15:commentEx w15:paraId="1FE8EBE0" w15:done="0"/>
  <w15:commentEx w15:paraId="6F8F8FFB" w15:paraIdParent="1FE8EBE0" w15:done="0"/>
  <w15:commentEx w15:paraId="3EE86B16" w15:done="0"/>
  <w15:commentEx w15:paraId="61E0660C" w15:paraIdParent="3EE86B16" w15:done="0"/>
  <w15:commentEx w15:paraId="4710FFC3" w15:done="0"/>
  <w15:commentEx w15:paraId="15EA66BA" w15:paraIdParent="4710FFC3" w15:done="0"/>
  <w15:commentEx w15:paraId="50CB4A17" w15:done="0"/>
  <w15:commentEx w15:paraId="54465B9A" w15:paraIdParent="50CB4A1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A876459" w16cid:durableId="1D04D273"/>
  <w16cid:commentId w16cid:paraId="037F834C" w16cid:durableId="1D04D282"/>
  <w16cid:commentId w16cid:paraId="524DDF7E" w16cid:durableId="1D04D274"/>
  <w16cid:commentId w16cid:paraId="7F2C164F" w16cid:durableId="1D04D290"/>
  <w16cid:commentId w16cid:paraId="650C6FA3" w16cid:durableId="1D04D275"/>
  <w16cid:commentId w16cid:paraId="36CD98D3" w16cid:durableId="1D04D359"/>
  <w16cid:commentId w16cid:paraId="5CA70FE3" w16cid:durableId="1D04D276"/>
  <w16cid:commentId w16cid:paraId="45866A07" w16cid:durableId="1D04D277"/>
  <w16cid:commentId w16cid:paraId="58C4EDE2" w16cid:durableId="1D04D278"/>
  <w16cid:commentId w16cid:paraId="1FE8EBE0" w16cid:durableId="1D04D279"/>
  <w16cid:commentId w16cid:paraId="6F8F8FFB" w16cid:durableId="1D04D38C"/>
  <w16cid:commentId w16cid:paraId="3EE86B16" w16cid:durableId="1D04D27A"/>
  <w16cid:commentId w16cid:paraId="61E0660C" w16cid:durableId="1D04D777"/>
  <w16cid:commentId w16cid:paraId="4710FFC3" w16cid:durableId="1D04D27B"/>
  <w16cid:commentId w16cid:paraId="15EA66BA" w16cid:durableId="1D04D8BB"/>
  <w16cid:commentId w16cid:paraId="50CB4A17" w16cid:durableId="1D04D27C"/>
  <w16cid:commentId w16cid:paraId="54465B9A" w16cid:durableId="1D07B2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674FE0" w14:textId="77777777" w:rsidR="00A545F5" w:rsidRDefault="00A545F5" w:rsidP="00833D12">
      <w:r>
        <w:separator/>
      </w:r>
    </w:p>
  </w:endnote>
  <w:endnote w:type="continuationSeparator" w:id="0">
    <w:p w14:paraId="71535A10" w14:textId="77777777" w:rsidR="00A545F5" w:rsidRDefault="00A545F5" w:rsidP="00833D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Lucida Grande">
    <w:altName w:val="Segoe UI"/>
    <w:charset w:val="00"/>
    <w:family w:val="auto"/>
    <w:pitch w:val="variable"/>
    <w:sig w:usb0="E1000AEF" w:usb1="5000A1FF" w:usb2="00000000" w:usb3="00000000" w:csb0="000001BF" w:csb1="00000000"/>
  </w:font>
  <w:font w:name="Helvetica Neue">
    <w:altName w:val="Sylfaen"/>
    <w:charset w:val="00"/>
    <w:family w:val="auto"/>
    <w:pitch w:val="variable"/>
    <w:sig w:usb0="E50002FF" w:usb1="500079DB" w:usb2="00000010" w:usb3="00000000" w:csb0="00000001"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47916" w14:textId="77777777" w:rsidR="00637E52" w:rsidRDefault="00637E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5AE1F" w14:textId="04096B90" w:rsidR="00637E52" w:rsidRDefault="00637E52">
    <w:pPr>
      <w:pStyle w:val="Footer"/>
    </w:pPr>
    <w:r>
      <w:rPr>
        <w:noProof/>
        <w:color w:val="4472C4" w:themeColor="accent1"/>
      </w:rPr>
      <mc:AlternateContent>
        <mc:Choice Requires="wps">
          <w:drawing>
            <wp:anchor distT="0" distB="0" distL="114300" distR="114300" simplePos="0" relativeHeight="251659264" behindDoc="0" locked="0" layoutInCell="1" allowOverlap="1" wp14:anchorId="1B16FD3D" wp14:editId="2267E517">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v="urn:schemas-microsoft-com:mac:vml" xmlns:mo="http://schemas.microsoft.com/office/mac/office/2008/main">
          <w:pict>
            <v:rect w14:anchorId="143CA49D"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00BD478A" w:rsidRPr="00BD478A">
      <w:rPr>
        <w:rFonts w:asciiTheme="majorHAnsi" w:eastAsiaTheme="majorEastAsia" w:hAnsiTheme="majorHAnsi" w:cstheme="majorBidi"/>
        <w:noProof/>
        <w:color w:val="4472C4" w:themeColor="accent1"/>
        <w:sz w:val="20"/>
        <w:szCs w:val="20"/>
      </w:rPr>
      <w:t>16</w:t>
    </w:r>
    <w:r>
      <w:rPr>
        <w:rFonts w:asciiTheme="majorHAnsi" w:eastAsiaTheme="majorEastAsia" w:hAnsiTheme="majorHAnsi" w:cstheme="majorBidi"/>
        <w:noProof/>
        <w:color w:val="4472C4" w:themeColor="accen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8F92C" w14:textId="77777777" w:rsidR="00637E52" w:rsidRDefault="00637E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DB3C11" w14:textId="77777777" w:rsidR="00A545F5" w:rsidRDefault="00A545F5" w:rsidP="00833D12">
      <w:r>
        <w:separator/>
      </w:r>
    </w:p>
  </w:footnote>
  <w:footnote w:type="continuationSeparator" w:id="0">
    <w:p w14:paraId="58B18043" w14:textId="77777777" w:rsidR="00A545F5" w:rsidRDefault="00A545F5" w:rsidP="00833D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91336" w14:textId="77777777" w:rsidR="00637E52" w:rsidRDefault="00637E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32A12" w14:textId="77777777" w:rsidR="00637E52" w:rsidRDefault="00637E52">
    <w:pPr>
      <w:pStyle w:val="Header"/>
    </w:pPr>
    <w:r>
      <w:t>MSDS 6372 Project 1</w:t>
    </w:r>
  </w:p>
  <w:p w14:paraId="5381B9FF" w14:textId="5F44C3A9" w:rsidR="00637E52" w:rsidRDefault="00637E52">
    <w:pPr>
      <w:pStyle w:val="Header"/>
    </w:pPr>
    <w:r>
      <w:t>Ivelin Angelov, Lauren Darr, Scott Gozdzialski, Ethan Graham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8AA538" w14:textId="77777777" w:rsidR="00637E52" w:rsidRDefault="00637E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75B38"/>
    <w:multiLevelType w:val="hybridMultilevel"/>
    <w:tmpl w:val="7ECCF0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6526C1C"/>
    <w:multiLevelType w:val="hybridMultilevel"/>
    <w:tmpl w:val="F6B2C68A"/>
    <w:lvl w:ilvl="0" w:tplc="CCE87E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24D1BBC"/>
    <w:multiLevelType w:val="hybridMultilevel"/>
    <w:tmpl w:val="D50E3AA2"/>
    <w:lvl w:ilvl="0" w:tplc="A5E8282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42C5D0C"/>
    <w:multiLevelType w:val="hybridMultilevel"/>
    <w:tmpl w:val="95CC2B20"/>
    <w:lvl w:ilvl="0" w:tplc="7428B08C">
      <w:start w:val="2"/>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63028B3"/>
    <w:multiLevelType w:val="hybridMultilevel"/>
    <w:tmpl w:val="3EE64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4E0674"/>
    <w:multiLevelType w:val="hybridMultilevel"/>
    <w:tmpl w:val="1B421E70"/>
    <w:lvl w:ilvl="0" w:tplc="391089CE">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EA1486"/>
    <w:multiLevelType w:val="hybridMultilevel"/>
    <w:tmpl w:val="B85ADCFA"/>
    <w:lvl w:ilvl="0" w:tplc="B29CB9A0">
      <w:start w:val="2"/>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69E71326"/>
    <w:multiLevelType w:val="hybridMultilevel"/>
    <w:tmpl w:val="0388F1B2"/>
    <w:lvl w:ilvl="0" w:tplc="C99848B6">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CB23303"/>
    <w:multiLevelType w:val="hybridMultilevel"/>
    <w:tmpl w:val="A0C4F040"/>
    <w:lvl w:ilvl="0" w:tplc="A15A8E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D10513D"/>
    <w:multiLevelType w:val="hybridMultilevel"/>
    <w:tmpl w:val="9E6ADA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1"/>
  </w:num>
  <w:num w:numId="4">
    <w:abstractNumId w:val="8"/>
  </w:num>
  <w:num w:numId="5">
    <w:abstractNumId w:val="0"/>
  </w:num>
  <w:num w:numId="6">
    <w:abstractNumId w:val="3"/>
  </w:num>
  <w:num w:numId="7">
    <w:abstractNumId w:val="7"/>
  </w:num>
  <w:num w:numId="8">
    <w:abstractNumId w:val="6"/>
  </w:num>
  <w:num w:numId="9">
    <w:abstractNumId w:val="2"/>
  </w:num>
  <w:num w:numId="1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ottdagreat@yahoo.com">
    <w15:presenceInfo w15:providerId="Windows Live" w15:userId="607abf037d82669f"/>
  </w15:person>
  <w15:person w15:author="Lauren Darr">
    <w15:presenceInfo w15:providerId="Windows Live" w15:userId="0a601551954fed73"/>
  </w15:person>
  <w15:person w15:author="Angelov, Ivelin">
    <w15:presenceInfo w15:providerId="None" w15:userId="Angelov, Ivel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D12"/>
    <w:rsid w:val="000027ED"/>
    <w:rsid w:val="00003911"/>
    <w:rsid w:val="00027BD0"/>
    <w:rsid w:val="00030678"/>
    <w:rsid w:val="0004422C"/>
    <w:rsid w:val="00062918"/>
    <w:rsid w:val="000748A4"/>
    <w:rsid w:val="00074AEB"/>
    <w:rsid w:val="000815D4"/>
    <w:rsid w:val="00081C03"/>
    <w:rsid w:val="000875E0"/>
    <w:rsid w:val="00090DB4"/>
    <w:rsid w:val="00094224"/>
    <w:rsid w:val="00094EFD"/>
    <w:rsid w:val="0009792D"/>
    <w:rsid w:val="000A1FA9"/>
    <w:rsid w:val="000C42E5"/>
    <w:rsid w:val="000C582C"/>
    <w:rsid w:val="000E360E"/>
    <w:rsid w:val="0013065F"/>
    <w:rsid w:val="00135F42"/>
    <w:rsid w:val="001443F3"/>
    <w:rsid w:val="00162A24"/>
    <w:rsid w:val="00164674"/>
    <w:rsid w:val="001655D5"/>
    <w:rsid w:val="00176CE0"/>
    <w:rsid w:val="001807D9"/>
    <w:rsid w:val="001906FD"/>
    <w:rsid w:val="001A56A1"/>
    <w:rsid w:val="001C0E56"/>
    <w:rsid w:val="001C239A"/>
    <w:rsid w:val="001E100A"/>
    <w:rsid w:val="001E34D2"/>
    <w:rsid w:val="001F40E2"/>
    <w:rsid w:val="001F418A"/>
    <w:rsid w:val="001F5EF2"/>
    <w:rsid w:val="00215DDD"/>
    <w:rsid w:val="00231404"/>
    <w:rsid w:val="00231C7D"/>
    <w:rsid w:val="002424D2"/>
    <w:rsid w:val="0024631D"/>
    <w:rsid w:val="002575D6"/>
    <w:rsid w:val="00271761"/>
    <w:rsid w:val="002837B1"/>
    <w:rsid w:val="002839CD"/>
    <w:rsid w:val="00284F31"/>
    <w:rsid w:val="00294FF2"/>
    <w:rsid w:val="00295F80"/>
    <w:rsid w:val="002A1A58"/>
    <w:rsid w:val="002A6BFF"/>
    <w:rsid w:val="002B10FE"/>
    <w:rsid w:val="002B5EB0"/>
    <w:rsid w:val="002B6AF0"/>
    <w:rsid w:val="002B7BCE"/>
    <w:rsid w:val="002F15EB"/>
    <w:rsid w:val="002F4E3A"/>
    <w:rsid w:val="002F55AC"/>
    <w:rsid w:val="00301090"/>
    <w:rsid w:val="0032003D"/>
    <w:rsid w:val="00331516"/>
    <w:rsid w:val="00345532"/>
    <w:rsid w:val="00351D1A"/>
    <w:rsid w:val="0035482C"/>
    <w:rsid w:val="00371487"/>
    <w:rsid w:val="00375802"/>
    <w:rsid w:val="00386261"/>
    <w:rsid w:val="003872DD"/>
    <w:rsid w:val="003908A8"/>
    <w:rsid w:val="003A4EC5"/>
    <w:rsid w:val="003A6CA0"/>
    <w:rsid w:val="003B058B"/>
    <w:rsid w:val="003C279D"/>
    <w:rsid w:val="003C6B96"/>
    <w:rsid w:val="003D3E4A"/>
    <w:rsid w:val="00433527"/>
    <w:rsid w:val="00435442"/>
    <w:rsid w:val="0045099E"/>
    <w:rsid w:val="00485991"/>
    <w:rsid w:val="004A3258"/>
    <w:rsid w:val="004B6F84"/>
    <w:rsid w:val="004C482A"/>
    <w:rsid w:val="004D065E"/>
    <w:rsid w:val="004D2FAB"/>
    <w:rsid w:val="004D79B9"/>
    <w:rsid w:val="004E0C0C"/>
    <w:rsid w:val="004E52F0"/>
    <w:rsid w:val="004E748C"/>
    <w:rsid w:val="00502E20"/>
    <w:rsid w:val="00527617"/>
    <w:rsid w:val="005375AE"/>
    <w:rsid w:val="005548B3"/>
    <w:rsid w:val="00554B9B"/>
    <w:rsid w:val="00571B57"/>
    <w:rsid w:val="00593E19"/>
    <w:rsid w:val="005C5538"/>
    <w:rsid w:val="005F6CCF"/>
    <w:rsid w:val="0061759F"/>
    <w:rsid w:val="00630558"/>
    <w:rsid w:val="00632115"/>
    <w:rsid w:val="00632CB3"/>
    <w:rsid w:val="00637BE5"/>
    <w:rsid w:val="00637E52"/>
    <w:rsid w:val="00653BCF"/>
    <w:rsid w:val="00656DBF"/>
    <w:rsid w:val="0067204A"/>
    <w:rsid w:val="006763C2"/>
    <w:rsid w:val="00682DF7"/>
    <w:rsid w:val="00683E25"/>
    <w:rsid w:val="00693C04"/>
    <w:rsid w:val="006A3E3D"/>
    <w:rsid w:val="006B61F5"/>
    <w:rsid w:val="006C1349"/>
    <w:rsid w:val="006C1350"/>
    <w:rsid w:val="006D3526"/>
    <w:rsid w:val="006F04A7"/>
    <w:rsid w:val="006F5562"/>
    <w:rsid w:val="006F61B6"/>
    <w:rsid w:val="00703377"/>
    <w:rsid w:val="0071130A"/>
    <w:rsid w:val="007156E2"/>
    <w:rsid w:val="00747712"/>
    <w:rsid w:val="0076063E"/>
    <w:rsid w:val="007670AB"/>
    <w:rsid w:val="00791EB4"/>
    <w:rsid w:val="007A2208"/>
    <w:rsid w:val="007A68E6"/>
    <w:rsid w:val="007B47F0"/>
    <w:rsid w:val="007D06B1"/>
    <w:rsid w:val="007E0EC5"/>
    <w:rsid w:val="007E2919"/>
    <w:rsid w:val="007E573D"/>
    <w:rsid w:val="007F3A35"/>
    <w:rsid w:val="00811792"/>
    <w:rsid w:val="00824327"/>
    <w:rsid w:val="008308E9"/>
    <w:rsid w:val="00833D12"/>
    <w:rsid w:val="0084190A"/>
    <w:rsid w:val="008570CB"/>
    <w:rsid w:val="00870DCC"/>
    <w:rsid w:val="00874422"/>
    <w:rsid w:val="008A3977"/>
    <w:rsid w:val="008A694B"/>
    <w:rsid w:val="008B39B7"/>
    <w:rsid w:val="008C5C3A"/>
    <w:rsid w:val="008F068B"/>
    <w:rsid w:val="008F65EF"/>
    <w:rsid w:val="00920C33"/>
    <w:rsid w:val="009223BF"/>
    <w:rsid w:val="00934E11"/>
    <w:rsid w:val="00936383"/>
    <w:rsid w:val="009377CB"/>
    <w:rsid w:val="00940C1A"/>
    <w:rsid w:val="0095552B"/>
    <w:rsid w:val="009579B8"/>
    <w:rsid w:val="009600B4"/>
    <w:rsid w:val="00965DC7"/>
    <w:rsid w:val="00966B93"/>
    <w:rsid w:val="00983109"/>
    <w:rsid w:val="009906FF"/>
    <w:rsid w:val="00997A16"/>
    <w:rsid w:val="00997FF8"/>
    <w:rsid w:val="009A3B0F"/>
    <w:rsid w:val="009A6E10"/>
    <w:rsid w:val="009B1DE1"/>
    <w:rsid w:val="009C0192"/>
    <w:rsid w:val="009C09FB"/>
    <w:rsid w:val="009D047B"/>
    <w:rsid w:val="009E1FA6"/>
    <w:rsid w:val="009F5CD1"/>
    <w:rsid w:val="009F6FBE"/>
    <w:rsid w:val="00A101A0"/>
    <w:rsid w:val="00A203F7"/>
    <w:rsid w:val="00A44F16"/>
    <w:rsid w:val="00A545F5"/>
    <w:rsid w:val="00A56A2B"/>
    <w:rsid w:val="00A571A3"/>
    <w:rsid w:val="00A705F1"/>
    <w:rsid w:val="00A94F29"/>
    <w:rsid w:val="00AA25D6"/>
    <w:rsid w:val="00AA282A"/>
    <w:rsid w:val="00AA3EED"/>
    <w:rsid w:val="00AA6C3D"/>
    <w:rsid w:val="00AB078B"/>
    <w:rsid w:val="00AB7495"/>
    <w:rsid w:val="00AC2B1E"/>
    <w:rsid w:val="00AC30E6"/>
    <w:rsid w:val="00AD17AF"/>
    <w:rsid w:val="00AD4437"/>
    <w:rsid w:val="00AE13CC"/>
    <w:rsid w:val="00AF4FE6"/>
    <w:rsid w:val="00AF766A"/>
    <w:rsid w:val="00B06CF4"/>
    <w:rsid w:val="00B073BB"/>
    <w:rsid w:val="00B100E5"/>
    <w:rsid w:val="00B13F45"/>
    <w:rsid w:val="00B21774"/>
    <w:rsid w:val="00B24217"/>
    <w:rsid w:val="00B2549B"/>
    <w:rsid w:val="00B35E23"/>
    <w:rsid w:val="00B478C1"/>
    <w:rsid w:val="00B94672"/>
    <w:rsid w:val="00BB3059"/>
    <w:rsid w:val="00BD478A"/>
    <w:rsid w:val="00BE120A"/>
    <w:rsid w:val="00BE5C9D"/>
    <w:rsid w:val="00BE5D72"/>
    <w:rsid w:val="00BF3BDD"/>
    <w:rsid w:val="00BF57B5"/>
    <w:rsid w:val="00BF7A54"/>
    <w:rsid w:val="00C0607E"/>
    <w:rsid w:val="00C32320"/>
    <w:rsid w:val="00C32FEB"/>
    <w:rsid w:val="00C441DE"/>
    <w:rsid w:val="00C45ECD"/>
    <w:rsid w:val="00C534DA"/>
    <w:rsid w:val="00C638A3"/>
    <w:rsid w:val="00C63A87"/>
    <w:rsid w:val="00C655F5"/>
    <w:rsid w:val="00C70535"/>
    <w:rsid w:val="00C81BB5"/>
    <w:rsid w:val="00C8571B"/>
    <w:rsid w:val="00C86D14"/>
    <w:rsid w:val="00C90ECA"/>
    <w:rsid w:val="00CA3AAB"/>
    <w:rsid w:val="00CB225E"/>
    <w:rsid w:val="00CB6523"/>
    <w:rsid w:val="00CC6FC0"/>
    <w:rsid w:val="00CD3B19"/>
    <w:rsid w:val="00CE35A4"/>
    <w:rsid w:val="00CF53AB"/>
    <w:rsid w:val="00D07074"/>
    <w:rsid w:val="00D150DC"/>
    <w:rsid w:val="00D202CD"/>
    <w:rsid w:val="00D32101"/>
    <w:rsid w:val="00D478A9"/>
    <w:rsid w:val="00D541B2"/>
    <w:rsid w:val="00D60D8A"/>
    <w:rsid w:val="00D61950"/>
    <w:rsid w:val="00D648D1"/>
    <w:rsid w:val="00D65844"/>
    <w:rsid w:val="00D72F21"/>
    <w:rsid w:val="00D744FA"/>
    <w:rsid w:val="00DA5219"/>
    <w:rsid w:val="00DC73DB"/>
    <w:rsid w:val="00DD5276"/>
    <w:rsid w:val="00DE6371"/>
    <w:rsid w:val="00E04326"/>
    <w:rsid w:val="00E14280"/>
    <w:rsid w:val="00E1520D"/>
    <w:rsid w:val="00E247F9"/>
    <w:rsid w:val="00E33141"/>
    <w:rsid w:val="00E343C4"/>
    <w:rsid w:val="00E34FF8"/>
    <w:rsid w:val="00E42FD6"/>
    <w:rsid w:val="00E73996"/>
    <w:rsid w:val="00E750A1"/>
    <w:rsid w:val="00E80BB2"/>
    <w:rsid w:val="00E9784D"/>
    <w:rsid w:val="00EA0435"/>
    <w:rsid w:val="00EA1641"/>
    <w:rsid w:val="00EA5ADA"/>
    <w:rsid w:val="00EE4B75"/>
    <w:rsid w:val="00EF1034"/>
    <w:rsid w:val="00F031E0"/>
    <w:rsid w:val="00F05776"/>
    <w:rsid w:val="00F130EF"/>
    <w:rsid w:val="00F149E8"/>
    <w:rsid w:val="00F20E52"/>
    <w:rsid w:val="00F31748"/>
    <w:rsid w:val="00F47342"/>
    <w:rsid w:val="00F52203"/>
    <w:rsid w:val="00F54171"/>
    <w:rsid w:val="00F628DD"/>
    <w:rsid w:val="00F72BFC"/>
    <w:rsid w:val="00F77692"/>
    <w:rsid w:val="00F82381"/>
    <w:rsid w:val="00FA1190"/>
    <w:rsid w:val="00FB4D24"/>
    <w:rsid w:val="00FB690D"/>
    <w:rsid w:val="00FD7711"/>
    <w:rsid w:val="00FE2C07"/>
    <w:rsid w:val="00FF44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11FE87"/>
  <w14:defaultImageDpi w14:val="32767"/>
  <w15:docId w15:val="{71CBAC4C-52F4-4666-8684-23C906F7F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F65EF"/>
    <w:rPr>
      <w:rFonts w:ascii="Times New Roman" w:hAnsi="Times New Roman" w:cs="Times New Roman"/>
    </w:rPr>
  </w:style>
  <w:style w:type="paragraph" w:styleId="Heading1">
    <w:name w:val="heading 1"/>
    <w:basedOn w:val="Normal"/>
    <w:next w:val="Normal"/>
    <w:link w:val="Heading1Char"/>
    <w:uiPriority w:val="9"/>
    <w:qFormat/>
    <w:rsid w:val="0074771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337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1A5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3D12"/>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833D12"/>
  </w:style>
  <w:style w:type="paragraph" w:styleId="Footer">
    <w:name w:val="footer"/>
    <w:basedOn w:val="Normal"/>
    <w:link w:val="FooterChar"/>
    <w:uiPriority w:val="99"/>
    <w:unhideWhenUsed/>
    <w:rsid w:val="00833D12"/>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833D12"/>
  </w:style>
  <w:style w:type="character" w:customStyle="1" w:styleId="Heading1Char">
    <w:name w:val="Heading 1 Char"/>
    <w:basedOn w:val="DefaultParagraphFont"/>
    <w:link w:val="Heading1"/>
    <w:uiPriority w:val="9"/>
    <w:rsid w:val="0074771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4771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7712"/>
    <w:rPr>
      <w:rFonts w:asciiTheme="majorHAnsi" w:eastAsiaTheme="majorEastAsia" w:hAnsiTheme="majorHAnsi" w:cstheme="majorBidi"/>
      <w:spacing w:val="-10"/>
      <w:kern w:val="28"/>
      <w:sz w:val="56"/>
      <w:szCs w:val="56"/>
    </w:rPr>
  </w:style>
  <w:style w:type="character" w:customStyle="1" w:styleId="comment">
    <w:name w:val="comment"/>
    <w:basedOn w:val="DefaultParagraphFont"/>
    <w:rsid w:val="00BE5C9D"/>
  </w:style>
  <w:style w:type="character" w:customStyle="1" w:styleId="sec-keyword">
    <w:name w:val="sec-keyword"/>
    <w:basedOn w:val="DefaultParagraphFont"/>
    <w:rsid w:val="00BE5C9D"/>
  </w:style>
  <w:style w:type="character" w:customStyle="1" w:styleId="text">
    <w:name w:val="text"/>
    <w:basedOn w:val="DefaultParagraphFont"/>
    <w:rsid w:val="00BE5C9D"/>
  </w:style>
  <w:style w:type="character" w:customStyle="1" w:styleId="keyword">
    <w:name w:val="keyword"/>
    <w:basedOn w:val="DefaultParagraphFont"/>
    <w:rsid w:val="00BE5C9D"/>
  </w:style>
  <w:style w:type="character" w:customStyle="1" w:styleId="sep">
    <w:name w:val="sep"/>
    <w:basedOn w:val="DefaultParagraphFont"/>
    <w:rsid w:val="00BE5C9D"/>
  </w:style>
  <w:style w:type="character" w:customStyle="1" w:styleId="string">
    <w:name w:val="string"/>
    <w:basedOn w:val="DefaultParagraphFont"/>
    <w:rsid w:val="00BE5C9D"/>
  </w:style>
  <w:style w:type="character" w:customStyle="1" w:styleId="numeric">
    <w:name w:val="numeric"/>
    <w:basedOn w:val="DefaultParagraphFont"/>
    <w:rsid w:val="00BE5C9D"/>
  </w:style>
  <w:style w:type="paragraph" w:styleId="ListParagraph">
    <w:name w:val="List Paragraph"/>
    <w:basedOn w:val="Normal"/>
    <w:uiPriority w:val="34"/>
    <w:qFormat/>
    <w:rsid w:val="008F068B"/>
    <w:pPr>
      <w:ind w:left="720"/>
      <w:contextualSpacing/>
    </w:pPr>
  </w:style>
  <w:style w:type="character" w:styleId="Hyperlink">
    <w:name w:val="Hyperlink"/>
    <w:basedOn w:val="DefaultParagraphFont"/>
    <w:uiPriority w:val="99"/>
    <w:unhideWhenUsed/>
    <w:rsid w:val="00D648D1"/>
    <w:rPr>
      <w:color w:val="0563C1" w:themeColor="hyperlink"/>
      <w:u w:val="single"/>
    </w:rPr>
  </w:style>
  <w:style w:type="character" w:customStyle="1" w:styleId="Heading2Char">
    <w:name w:val="Heading 2 Char"/>
    <w:basedOn w:val="DefaultParagraphFont"/>
    <w:link w:val="Heading2"/>
    <w:uiPriority w:val="9"/>
    <w:rsid w:val="00703377"/>
    <w:rPr>
      <w:rFonts w:asciiTheme="majorHAnsi" w:eastAsiaTheme="majorEastAsia" w:hAnsiTheme="majorHAnsi" w:cstheme="majorBidi"/>
      <w:color w:val="2F5496" w:themeColor="accent1" w:themeShade="BF"/>
      <w:sz w:val="26"/>
      <w:szCs w:val="26"/>
    </w:rPr>
  </w:style>
  <w:style w:type="character" w:customStyle="1" w:styleId="Mention1">
    <w:name w:val="Mention1"/>
    <w:basedOn w:val="DefaultParagraphFont"/>
    <w:uiPriority w:val="99"/>
    <w:semiHidden/>
    <w:unhideWhenUsed/>
    <w:rsid w:val="009F6FBE"/>
    <w:rPr>
      <w:color w:val="2B579A"/>
      <w:shd w:val="clear" w:color="auto" w:fill="E6E6E6"/>
    </w:rPr>
  </w:style>
  <w:style w:type="character" w:customStyle="1" w:styleId="Heading3Char">
    <w:name w:val="Heading 3 Char"/>
    <w:basedOn w:val="DefaultParagraphFont"/>
    <w:link w:val="Heading3"/>
    <w:uiPriority w:val="9"/>
    <w:rsid w:val="002A1A58"/>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E33141"/>
    <w:pPr>
      <w:spacing w:before="100" w:beforeAutospacing="1" w:after="100" w:afterAutospacing="1"/>
    </w:pPr>
  </w:style>
  <w:style w:type="table" w:styleId="TableGrid">
    <w:name w:val="Table Grid"/>
    <w:basedOn w:val="TableNormal"/>
    <w:uiPriority w:val="39"/>
    <w:rsid w:val="00E331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D047B"/>
    <w:rPr>
      <w:sz w:val="18"/>
      <w:szCs w:val="18"/>
    </w:rPr>
  </w:style>
  <w:style w:type="paragraph" w:styleId="CommentText">
    <w:name w:val="annotation text"/>
    <w:basedOn w:val="Normal"/>
    <w:link w:val="CommentTextChar"/>
    <w:uiPriority w:val="99"/>
    <w:semiHidden/>
    <w:unhideWhenUsed/>
    <w:rsid w:val="009D047B"/>
  </w:style>
  <w:style w:type="character" w:customStyle="1" w:styleId="CommentTextChar">
    <w:name w:val="Comment Text Char"/>
    <w:basedOn w:val="DefaultParagraphFont"/>
    <w:link w:val="CommentText"/>
    <w:uiPriority w:val="99"/>
    <w:semiHidden/>
    <w:rsid w:val="009D047B"/>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9D047B"/>
    <w:rPr>
      <w:b/>
      <w:bCs/>
      <w:sz w:val="20"/>
      <w:szCs w:val="20"/>
    </w:rPr>
  </w:style>
  <w:style w:type="character" w:customStyle="1" w:styleId="CommentSubjectChar">
    <w:name w:val="Comment Subject Char"/>
    <w:basedOn w:val="CommentTextChar"/>
    <w:link w:val="CommentSubject"/>
    <w:uiPriority w:val="99"/>
    <w:semiHidden/>
    <w:rsid w:val="009D047B"/>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9D04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D047B"/>
    <w:rPr>
      <w:rFonts w:ascii="Lucida Grande" w:hAnsi="Lucida Grande" w:cs="Lucida Grande"/>
      <w:sz w:val="18"/>
      <w:szCs w:val="18"/>
    </w:rPr>
  </w:style>
  <w:style w:type="character" w:styleId="FollowedHyperlink">
    <w:name w:val="FollowedHyperlink"/>
    <w:basedOn w:val="DefaultParagraphFont"/>
    <w:uiPriority w:val="99"/>
    <w:semiHidden/>
    <w:unhideWhenUsed/>
    <w:rsid w:val="004E0C0C"/>
    <w:rPr>
      <w:color w:val="954F72" w:themeColor="followedHyperlink"/>
      <w:u w:val="single"/>
    </w:rPr>
  </w:style>
  <w:style w:type="paragraph" w:styleId="HTMLPreformatted">
    <w:name w:val="HTML Preformatted"/>
    <w:basedOn w:val="Normal"/>
    <w:link w:val="HTMLPreformattedChar"/>
    <w:uiPriority w:val="99"/>
    <w:semiHidden/>
    <w:unhideWhenUsed/>
    <w:rsid w:val="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0391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228982">
      <w:bodyDiv w:val="1"/>
      <w:marLeft w:val="0"/>
      <w:marRight w:val="0"/>
      <w:marTop w:val="0"/>
      <w:marBottom w:val="0"/>
      <w:divBdr>
        <w:top w:val="none" w:sz="0" w:space="0" w:color="auto"/>
        <w:left w:val="none" w:sz="0" w:space="0" w:color="auto"/>
        <w:bottom w:val="none" w:sz="0" w:space="0" w:color="auto"/>
        <w:right w:val="none" w:sz="0" w:space="0" w:color="auto"/>
      </w:divBdr>
    </w:div>
    <w:div w:id="176578038">
      <w:bodyDiv w:val="1"/>
      <w:marLeft w:val="0"/>
      <w:marRight w:val="0"/>
      <w:marTop w:val="0"/>
      <w:marBottom w:val="0"/>
      <w:divBdr>
        <w:top w:val="none" w:sz="0" w:space="0" w:color="auto"/>
        <w:left w:val="none" w:sz="0" w:space="0" w:color="auto"/>
        <w:bottom w:val="none" w:sz="0" w:space="0" w:color="auto"/>
        <w:right w:val="none" w:sz="0" w:space="0" w:color="auto"/>
      </w:divBdr>
    </w:div>
    <w:div w:id="257717245">
      <w:bodyDiv w:val="1"/>
      <w:marLeft w:val="0"/>
      <w:marRight w:val="0"/>
      <w:marTop w:val="0"/>
      <w:marBottom w:val="0"/>
      <w:divBdr>
        <w:top w:val="none" w:sz="0" w:space="0" w:color="auto"/>
        <w:left w:val="none" w:sz="0" w:space="0" w:color="auto"/>
        <w:bottom w:val="none" w:sz="0" w:space="0" w:color="auto"/>
        <w:right w:val="none" w:sz="0" w:space="0" w:color="auto"/>
      </w:divBdr>
    </w:div>
    <w:div w:id="361591999">
      <w:bodyDiv w:val="1"/>
      <w:marLeft w:val="0"/>
      <w:marRight w:val="0"/>
      <w:marTop w:val="0"/>
      <w:marBottom w:val="0"/>
      <w:divBdr>
        <w:top w:val="none" w:sz="0" w:space="0" w:color="auto"/>
        <w:left w:val="none" w:sz="0" w:space="0" w:color="auto"/>
        <w:bottom w:val="none" w:sz="0" w:space="0" w:color="auto"/>
        <w:right w:val="none" w:sz="0" w:space="0" w:color="auto"/>
      </w:divBdr>
      <w:divsChild>
        <w:div w:id="1231189616">
          <w:marLeft w:val="0"/>
          <w:marRight w:val="0"/>
          <w:marTop w:val="0"/>
          <w:marBottom w:val="0"/>
          <w:divBdr>
            <w:top w:val="none" w:sz="0" w:space="0" w:color="auto"/>
            <w:left w:val="none" w:sz="0" w:space="0" w:color="auto"/>
            <w:bottom w:val="none" w:sz="0" w:space="0" w:color="auto"/>
            <w:right w:val="none" w:sz="0" w:space="0" w:color="auto"/>
          </w:divBdr>
        </w:div>
        <w:div w:id="1228106427">
          <w:marLeft w:val="0"/>
          <w:marRight w:val="0"/>
          <w:marTop w:val="0"/>
          <w:marBottom w:val="0"/>
          <w:divBdr>
            <w:top w:val="none" w:sz="0" w:space="0" w:color="auto"/>
            <w:left w:val="none" w:sz="0" w:space="0" w:color="auto"/>
            <w:bottom w:val="none" w:sz="0" w:space="0" w:color="auto"/>
            <w:right w:val="none" w:sz="0" w:space="0" w:color="auto"/>
          </w:divBdr>
        </w:div>
        <w:div w:id="905840542">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1116800212">
          <w:marLeft w:val="0"/>
          <w:marRight w:val="0"/>
          <w:marTop w:val="0"/>
          <w:marBottom w:val="0"/>
          <w:divBdr>
            <w:top w:val="none" w:sz="0" w:space="0" w:color="auto"/>
            <w:left w:val="none" w:sz="0" w:space="0" w:color="auto"/>
            <w:bottom w:val="none" w:sz="0" w:space="0" w:color="auto"/>
            <w:right w:val="none" w:sz="0" w:space="0" w:color="auto"/>
          </w:divBdr>
        </w:div>
        <w:div w:id="1092629748">
          <w:marLeft w:val="0"/>
          <w:marRight w:val="0"/>
          <w:marTop w:val="0"/>
          <w:marBottom w:val="0"/>
          <w:divBdr>
            <w:top w:val="none" w:sz="0" w:space="0" w:color="auto"/>
            <w:left w:val="none" w:sz="0" w:space="0" w:color="auto"/>
            <w:bottom w:val="none" w:sz="0" w:space="0" w:color="auto"/>
            <w:right w:val="none" w:sz="0" w:space="0" w:color="auto"/>
          </w:divBdr>
        </w:div>
        <w:div w:id="502739686">
          <w:marLeft w:val="0"/>
          <w:marRight w:val="0"/>
          <w:marTop w:val="0"/>
          <w:marBottom w:val="0"/>
          <w:divBdr>
            <w:top w:val="none" w:sz="0" w:space="0" w:color="auto"/>
            <w:left w:val="none" w:sz="0" w:space="0" w:color="auto"/>
            <w:bottom w:val="none" w:sz="0" w:space="0" w:color="auto"/>
            <w:right w:val="none" w:sz="0" w:space="0" w:color="auto"/>
          </w:divBdr>
        </w:div>
        <w:div w:id="824273707">
          <w:marLeft w:val="0"/>
          <w:marRight w:val="0"/>
          <w:marTop w:val="0"/>
          <w:marBottom w:val="0"/>
          <w:divBdr>
            <w:top w:val="none" w:sz="0" w:space="0" w:color="auto"/>
            <w:left w:val="none" w:sz="0" w:space="0" w:color="auto"/>
            <w:bottom w:val="none" w:sz="0" w:space="0" w:color="auto"/>
            <w:right w:val="none" w:sz="0" w:space="0" w:color="auto"/>
          </w:divBdr>
        </w:div>
        <w:div w:id="1768695769">
          <w:marLeft w:val="0"/>
          <w:marRight w:val="0"/>
          <w:marTop w:val="0"/>
          <w:marBottom w:val="0"/>
          <w:divBdr>
            <w:top w:val="none" w:sz="0" w:space="0" w:color="auto"/>
            <w:left w:val="none" w:sz="0" w:space="0" w:color="auto"/>
            <w:bottom w:val="none" w:sz="0" w:space="0" w:color="auto"/>
            <w:right w:val="none" w:sz="0" w:space="0" w:color="auto"/>
          </w:divBdr>
        </w:div>
        <w:div w:id="1331176545">
          <w:marLeft w:val="0"/>
          <w:marRight w:val="0"/>
          <w:marTop w:val="0"/>
          <w:marBottom w:val="0"/>
          <w:divBdr>
            <w:top w:val="none" w:sz="0" w:space="0" w:color="auto"/>
            <w:left w:val="none" w:sz="0" w:space="0" w:color="auto"/>
            <w:bottom w:val="none" w:sz="0" w:space="0" w:color="auto"/>
            <w:right w:val="none" w:sz="0" w:space="0" w:color="auto"/>
          </w:divBdr>
        </w:div>
        <w:div w:id="574558051">
          <w:marLeft w:val="0"/>
          <w:marRight w:val="0"/>
          <w:marTop w:val="0"/>
          <w:marBottom w:val="0"/>
          <w:divBdr>
            <w:top w:val="none" w:sz="0" w:space="0" w:color="auto"/>
            <w:left w:val="none" w:sz="0" w:space="0" w:color="auto"/>
            <w:bottom w:val="none" w:sz="0" w:space="0" w:color="auto"/>
            <w:right w:val="none" w:sz="0" w:space="0" w:color="auto"/>
          </w:divBdr>
        </w:div>
        <w:div w:id="1622960507">
          <w:marLeft w:val="0"/>
          <w:marRight w:val="0"/>
          <w:marTop w:val="0"/>
          <w:marBottom w:val="0"/>
          <w:divBdr>
            <w:top w:val="none" w:sz="0" w:space="0" w:color="auto"/>
            <w:left w:val="none" w:sz="0" w:space="0" w:color="auto"/>
            <w:bottom w:val="none" w:sz="0" w:space="0" w:color="auto"/>
            <w:right w:val="none" w:sz="0" w:space="0" w:color="auto"/>
          </w:divBdr>
        </w:div>
        <w:div w:id="1169247827">
          <w:marLeft w:val="0"/>
          <w:marRight w:val="0"/>
          <w:marTop w:val="0"/>
          <w:marBottom w:val="0"/>
          <w:divBdr>
            <w:top w:val="none" w:sz="0" w:space="0" w:color="auto"/>
            <w:left w:val="none" w:sz="0" w:space="0" w:color="auto"/>
            <w:bottom w:val="none" w:sz="0" w:space="0" w:color="auto"/>
            <w:right w:val="none" w:sz="0" w:space="0" w:color="auto"/>
          </w:divBdr>
        </w:div>
        <w:div w:id="1987783910">
          <w:marLeft w:val="0"/>
          <w:marRight w:val="0"/>
          <w:marTop w:val="0"/>
          <w:marBottom w:val="0"/>
          <w:divBdr>
            <w:top w:val="none" w:sz="0" w:space="0" w:color="auto"/>
            <w:left w:val="none" w:sz="0" w:space="0" w:color="auto"/>
            <w:bottom w:val="none" w:sz="0" w:space="0" w:color="auto"/>
            <w:right w:val="none" w:sz="0" w:space="0" w:color="auto"/>
          </w:divBdr>
        </w:div>
        <w:div w:id="6715496">
          <w:marLeft w:val="0"/>
          <w:marRight w:val="0"/>
          <w:marTop w:val="0"/>
          <w:marBottom w:val="0"/>
          <w:divBdr>
            <w:top w:val="none" w:sz="0" w:space="0" w:color="auto"/>
            <w:left w:val="none" w:sz="0" w:space="0" w:color="auto"/>
            <w:bottom w:val="none" w:sz="0" w:space="0" w:color="auto"/>
            <w:right w:val="none" w:sz="0" w:space="0" w:color="auto"/>
          </w:divBdr>
        </w:div>
        <w:div w:id="1475752569">
          <w:marLeft w:val="0"/>
          <w:marRight w:val="0"/>
          <w:marTop w:val="0"/>
          <w:marBottom w:val="0"/>
          <w:divBdr>
            <w:top w:val="none" w:sz="0" w:space="0" w:color="auto"/>
            <w:left w:val="none" w:sz="0" w:space="0" w:color="auto"/>
            <w:bottom w:val="none" w:sz="0" w:space="0" w:color="auto"/>
            <w:right w:val="none" w:sz="0" w:space="0" w:color="auto"/>
          </w:divBdr>
        </w:div>
        <w:div w:id="1401443925">
          <w:marLeft w:val="0"/>
          <w:marRight w:val="0"/>
          <w:marTop w:val="0"/>
          <w:marBottom w:val="0"/>
          <w:divBdr>
            <w:top w:val="none" w:sz="0" w:space="0" w:color="auto"/>
            <w:left w:val="none" w:sz="0" w:space="0" w:color="auto"/>
            <w:bottom w:val="none" w:sz="0" w:space="0" w:color="auto"/>
            <w:right w:val="none" w:sz="0" w:space="0" w:color="auto"/>
          </w:divBdr>
        </w:div>
        <w:div w:id="536241059">
          <w:marLeft w:val="0"/>
          <w:marRight w:val="0"/>
          <w:marTop w:val="0"/>
          <w:marBottom w:val="0"/>
          <w:divBdr>
            <w:top w:val="none" w:sz="0" w:space="0" w:color="auto"/>
            <w:left w:val="none" w:sz="0" w:space="0" w:color="auto"/>
            <w:bottom w:val="none" w:sz="0" w:space="0" w:color="auto"/>
            <w:right w:val="none" w:sz="0" w:space="0" w:color="auto"/>
          </w:divBdr>
        </w:div>
        <w:div w:id="195193064">
          <w:marLeft w:val="0"/>
          <w:marRight w:val="0"/>
          <w:marTop w:val="0"/>
          <w:marBottom w:val="0"/>
          <w:divBdr>
            <w:top w:val="none" w:sz="0" w:space="0" w:color="auto"/>
            <w:left w:val="none" w:sz="0" w:space="0" w:color="auto"/>
            <w:bottom w:val="none" w:sz="0" w:space="0" w:color="auto"/>
            <w:right w:val="none" w:sz="0" w:space="0" w:color="auto"/>
          </w:divBdr>
        </w:div>
        <w:div w:id="902181899">
          <w:marLeft w:val="0"/>
          <w:marRight w:val="0"/>
          <w:marTop w:val="0"/>
          <w:marBottom w:val="0"/>
          <w:divBdr>
            <w:top w:val="none" w:sz="0" w:space="0" w:color="auto"/>
            <w:left w:val="none" w:sz="0" w:space="0" w:color="auto"/>
            <w:bottom w:val="none" w:sz="0" w:space="0" w:color="auto"/>
            <w:right w:val="none" w:sz="0" w:space="0" w:color="auto"/>
          </w:divBdr>
        </w:div>
        <w:div w:id="622003938">
          <w:marLeft w:val="0"/>
          <w:marRight w:val="0"/>
          <w:marTop w:val="0"/>
          <w:marBottom w:val="0"/>
          <w:divBdr>
            <w:top w:val="none" w:sz="0" w:space="0" w:color="auto"/>
            <w:left w:val="none" w:sz="0" w:space="0" w:color="auto"/>
            <w:bottom w:val="none" w:sz="0" w:space="0" w:color="auto"/>
            <w:right w:val="none" w:sz="0" w:space="0" w:color="auto"/>
          </w:divBdr>
        </w:div>
        <w:div w:id="96603321">
          <w:marLeft w:val="0"/>
          <w:marRight w:val="0"/>
          <w:marTop w:val="0"/>
          <w:marBottom w:val="0"/>
          <w:divBdr>
            <w:top w:val="none" w:sz="0" w:space="0" w:color="auto"/>
            <w:left w:val="none" w:sz="0" w:space="0" w:color="auto"/>
            <w:bottom w:val="none" w:sz="0" w:space="0" w:color="auto"/>
            <w:right w:val="none" w:sz="0" w:space="0" w:color="auto"/>
          </w:divBdr>
        </w:div>
        <w:div w:id="412700768">
          <w:marLeft w:val="0"/>
          <w:marRight w:val="0"/>
          <w:marTop w:val="0"/>
          <w:marBottom w:val="0"/>
          <w:divBdr>
            <w:top w:val="none" w:sz="0" w:space="0" w:color="auto"/>
            <w:left w:val="none" w:sz="0" w:space="0" w:color="auto"/>
            <w:bottom w:val="none" w:sz="0" w:space="0" w:color="auto"/>
            <w:right w:val="none" w:sz="0" w:space="0" w:color="auto"/>
          </w:divBdr>
        </w:div>
        <w:div w:id="158471240">
          <w:marLeft w:val="0"/>
          <w:marRight w:val="0"/>
          <w:marTop w:val="0"/>
          <w:marBottom w:val="0"/>
          <w:divBdr>
            <w:top w:val="none" w:sz="0" w:space="0" w:color="auto"/>
            <w:left w:val="none" w:sz="0" w:space="0" w:color="auto"/>
            <w:bottom w:val="none" w:sz="0" w:space="0" w:color="auto"/>
            <w:right w:val="none" w:sz="0" w:space="0" w:color="auto"/>
          </w:divBdr>
        </w:div>
        <w:div w:id="252476780">
          <w:marLeft w:val="0"/>
          <w:marRight w:val="0"/>
          <w:marTop w:val="0"/>
          <w:marBottom w:val="0"/>
          <w:divBdr>
            <w:top w:val="none" w:sz="0" w:space="0" w:color="auto"/>
            <w:left w:val="none" w:sz="0" w:space="0" w:color="auto"/>
            <w:bottom w:val="none" w:sz="0" w:space="0" w:color="auto"/>
            <w:right w:val="none" w:sz="0" w:space="0" w:color="auto"/>
          </w:divBdr>
        </w:div>
        <w:div w:id="959065748">
          <w:marLeft w:val="0"/>
          <w:marRight w:val="0"/>
          <w:marTop w:val="0"/>
          <w:marBottom w:val="0"/>
          <w:divBdr>
            <w:top w:val="none" w:sz="0" w:space="0" w:color="auto"/>
            <w:left w:val="none" w:sz="0" w:space="0" w:color="auto"/>
            <w:bottom w:val="none" w:sz="0" w:space="0" w:color="auto"/>
            <w:right w:val="none" w:sz="0" w:space="0" w:color="auto"/>
          </w:divBdr>
        </w:div>
        <w:div w:id="2126265986">
          <w:marLeft w:val="0"/>
          <w:marRight w:val="0"/>
          <w:marTop w:val="0"/>
          <w:marBottom w:val="0"/>
          <w:divBdr>
            <w:top w:val="none" w:sz="0" w:space="0" w:color="auto"/>
            <w:left w:val="none" w:sz="0" w:space="0" w:color="auto"/>
            <w:bottom w:val="none" w:sz="0" w:space="0" w:color="auto"/>
            <w:right w:val="none" w:sz="0" w:space="0" w:color="auto"/>
          </w:divBdr>
        </w:div>
        <w:div w:id="649410682">
          <w:marLeft w:val="0"/>
          <w:marRight w:val="0"/>
          <w:marTop w:val="0"/>
          <w:marBottom w:val="0"/>
          <w:divBdr>
            <w:top w:val="none" w:sz="0" w:space="0" w:color="auto"/>
            <w:left w:val="none" w:sz="0" w:space="0" w:color="auto"/>
            <w:bottom w:val="none" w:sz="0" w:space="0" w:color="auto"/>
            <w:right w:val="none" w:sz="0" w:space="0" w:color="auto"/>
          </w:divBdr>
        </w:div>
        <w:div w:id="1195922157">
          <w:marLeft w:val="0"/>
          <w:marRight w:val="0"/>
          <w:marTop w:val="0"/>
          <w:marBottom w:val="0"/>
          <w:divBdr>
            <w:top w:val="none" w:sz="0" w:space="0" w:color="auto"/>
            <w:left w:val="none" w:sz="0" w:space="0" w:color="auto"/>
            <w:bottom w:val="none" w:sz="0" w:space="0" w:color="auto"/>
            <w:right w:val="none" w:sz="0" w:space="0" w:color="auto"/>
          </w:divBdr>
        </w:div>
        <w:div w:id="2080057892">
          <w:marLeft w:val="0"/>
          <w:marRight w:val="0"/>
          <w:marTop w:val="0"/>
          <w:marBottom w:val="0"/>
          <w:divBdr>
            <w:top w:val="none" w:sz="0" w:space="0" w:color="auto"/>
            <w:left w:val="none" w:sz="0" w:space="0" w:color="auto"/>
            <w:bottom w:val="none" w:sz="0" w:space="0" w:color="auto"/>
            <w:right w:val="none" w:sz="0" w:space="0" w:color="auto"/>
          </w:divBdr>
        </w:div>
        <w:div w:id="677780962">
          <w:marLeft w:val="0"/>
          <w:marRight w:val="0"/>
          <w:marTop w:val="0"/>
          <w:marBottom w:val="0"/>
          <w:divBdr>
            <w:top w:val="none" w:sz="0" w:space="0" w:color="auto"/>
            <w:left w:val="none" w:sz="0" w:space="0" w:color="auto"/>
            <w:bottom w:val="none" w:sz="0" w:space="0" w:color="auto"/>
            <w:right w:val="none" w:sz="0" w:space="0" w:color="auto"/>
          </w:divBdr>
        </w:div>
        <w:div w:id="39015287">
          <w:marLeft w:val="0"/>
          <w:marRight w:val="0"/>
          <w:marTop w:val="0"/>
          <w:marBottom w:val="0"/>
          <w:divBdr>
            <w:top w:val="none" w:sz="0" w:space="0" w:color="auto"/>
            <w:left w:val="none" w:sz="0" w:space="0" w:color="auto"/>
            <w:bottom w:val="none" w:sz="0" w:space="0" w:color="auto"/>
            <w:right w:val="none" w:sz="0" w:space="0" w:color="auto"/>
          </w:divBdr>
        </w:div>
        <w:div w:id="569115940">
          <w:marLeft w:val="0"/>
          <w:marRight w:val="0"/>
          <w:marTop w:val="0"/>
          <w:marBottom w:val="0"/>
          <w:divBdr>
            <w:top w:val="none" w:sz="0" w:space="0" w:color="auto"/>
            <w:left w:val="none" w:sz="0" w:space="0" w:color="auto"/>
            <w:bottom w:val="none" w:sz="0" w:space="0" w:color="auto"/>
            <w:right w:val="none" w:sz="0" w:space="0" w:color="auto"/>
          </w:divBdr>
        </w:div>
        <w:div w:id="975377023">
          <w:marLeft w:val="0"/>
          <w:marRight w:val="0"/>
          <w:marTop w:val="0"/>
          <w:marBottom w:val="0"/>
          <w:divBdr>
            <w:top w:val="none" w:sz="0" w:space="0" w:color="auto"/>
            <w:left w:val="none" w:sz="0" w:space="0" w:color="auto"/>
            <w:bottom w:val="none" w:sz="0" w:space="0" w:color="auto"/>
            <w:right w:val="none" w:sz="0" w:space="0" w:color="auto"/>
          </w:divBdr>
        </w:div>
        <w:div w:id="728378825">
          <w:marLeft w:val="0"/>
          <w:marRight w:val="0"/>
          <w:marTop w:val="0"/>
          <w:marBottom w:val="0"/>
          <w:divBdr>
            <w:top w:val="none" w:sz="0" w:space="0" w:color="auto"/>
            <w:left w:val="none" w:sz="0" w:space="0" w:color="auto"/>
            <w:bottom w:val="none" w:sz="0" w:space="0" w:color="auto"/>
            <w:right w:val="none" w:sz="0" w:space="0" w:color="auto"/>
          </w:divBdr>
        </w:div>
      </w:divsChild>
    </w:div>
    <w:div w:id="363212214">
      <w:bodyDiv w:val="1"/>
      <w:marLeft w:val="0"/>
      <w:marRight w:val="0"/>
      <w:marTop w:val="0"/>
      <w:marBottom w:val="0"/>
      <w:divBdr>
        <w:top w:val="none" w:sz="0" w:space="0" w:color="auto"/>
        <w:left w:val="none" w:sz="0" w:space="0" w:color="auto"/>
        <w:bottom w:val="none" w:sz="0" w:space="0" w:color="auto"/>
        <w:right w:val="none" w:sz="0" w:space="0" w:color="auto"/>
      </w:divBdr>
    </w:div>
    <w:div w:id="405343332">
      <w:bodyDiv w:val="1"/>
      <w:marLeft w:val="0"/>
      <w:marRight w:val="0"/>
      <w:marTop w:val="0"/>
      <w:marBottom w:val="0"/>
      <w:divBdr>
        <w:top w:val="none" w:sz="0" w:space="0" w:color="auto"/>
        <w:left w:val="none" w:sz="0" w:space="0" w:color="auto"/>
        <w:bottom w:val="none" w:sz="0" w:space="0" w:color="auto"/>
        <w:right w:val="none" w:sz="0" w:space="0" w:color="auto"/>
      </w:divBdr>
      <w:divsChild>
        <w:div w:id="578951356">
          <w:marLeft w:val="0"/>
          <w:marRight w:val="0"/>
          <w:marTop w:val="0"/>
          <w:marBottom w:val="0"/>
          <w:divBdr>
            <w:top w:val="none" w:sz="0" w:space="0" w:color="auto"/>
            <w:left w:val="none" w:sz="0" w:space="0" w:color="auto"/>
            <w:bottom w:val="none" w:sz="0" w:space="0" w:color="auto"/>
            <w:right w:val="none" w:sz="0" w:space="0" w:color="auto"/>
          </w:divBdr>
        </w:div>
        <w:div w:id="1977639767">
          <w:marLeft w:val="0"/>
          <w:marRight w:val="0"/>
          <w:marTop w:val="0"/>
          <w:marBottom w:val="0"/>
          <w:divBdr>
            <w:top w:val="none" w:sz="0" w:space="0" w:color="auto"/>
            <w:left w:val="none" w:sz="0" w:space="0" w:color="auto"/>
            <w:bottom w:val="none" w:sz="0" w:space="0" w:color="auto"/>
            <w:right w:val="none" w:sz="0" w:space="0" w:color="auto"/>
          </w:divBdr>
        </w:div>
        <w:div w:id="367997100">
          <w:marLeft w:val="0"/>
          <w:marRight w:val="0"/>
          <w:marTop w:val="0"/>
          <w:marBottom w:val="0"/>
          <w:divBdr>
            <w:top w:val="none" w:sz="0" w:space="0" w:color="auto"/>
            <w:left w:val="none" w:sz="0" w:space="0" w:color="auto"/>
            <w:bottom w:val="none" w:sz="0" w:space="0" w:color="auto"/>
            <w:right w:val="none" w:sz="0" w:space="0" w:color="auto"/>
          </w:divBdr>
        </w:div>
        <w:div w:id="1583759193">
          <w:marLeft w:val="0"/>
          <w:marRight w:val="0"/>
          <w:marTop w:val="0"/>
          <w:marBottom w:val="0"/>
          <w:divBdr>
            <w:top w:val="none" w:sz="0" w:space="0" w:color="auto"/>
            <w:left w:val="none" w:sz="0" w:space="0" w:color="auto"/>
            <w:bottom w:val="none" w:sz="0" w:space="0" w:color="auto"/>
            <w:right w:val="none" w:sz="0" w:space="0" w:color="auto"/>
          </w:divBdr>
        </w:div>
        <w:div w:id="1425227490">
          <w:marLeft w:val="0"/>
          <w:marRight w:val="0"/>
          <w:marTop w:val="0"/>
          <w:marBottom w:val="0"/>
          <w:divBdr>
            <w:top w:val="none" w:sz="0" w:space="0" w:color="auto"/>
            <w:left w:val="none" w:sz="0" w:space="0" w:color="auto"/>
            <w:bottom w:val="none" w:sz="0" w:space="0" w:color="auto"/>
            <w:right w:val="none" w:sz="0" w:space="0" w:color="auto"/>
          </w:divBdr>
        </w:div>
        <w:div w:id="104234592">
          <w:marLeft w:val="0"/>
          <w:marRight w:val="0"/>
          <w:marTop w:val="0"/>
          <w:marBottom w:val="0"/>
          <w:divBdr>
            <w:top w:val="none" w:sz="0" w:space="0" w:color="auto"/>
            <w:left w:val="none" w:sz="0" w:space="0" w:color="auto"/>
            <w:bottom w:val="none" w:sz="0" w:space="0" w:color="auto"/>
            <w:right w:val="none" w:sz="0" w:space="0" w:color="auto"/>
          </w:divBdr>
        </w:div>
        <w:div w:id="1398747723">
          <w:marLeft w:val="0"/>
          <w:marRight w:val="0"/>
          <w:marTop w:val="0"/>
          <w:marBottom w:val="0"/>
          <w:divBdr>
            <w:top w:val="none" w:sz="0" w:space="0" w:color="auto"/>
            <w:left w:val="none" w:sz="0" w:space="0" w:color="auto"/>
            <w:bottom w:val="none" w:sz="0" w:space="0" w:color="auto"/>
            <w:right w:val="none" w:sz="0" w:space="0" w:color="auto"/>
          </w:divBdr>
        </w:div>
        <w:div w:id="1832213796">
          <w:marLeft w:val="0"/>
          <w:marRight w:val="0"/>
          <w:marTop w:val="0"/>
          <w:marBottom w:val="0"/>
          <w:divBdr>
            <w:top w:val="none" w:sz="0" w:space="0" w:color="auto"/>
            <w:left w:val="none" w:sz="0" w:space="0" w:color="auto"/>
            <w:bottom w:val="none" w:sz="0" w:space="0" w:color="auto"/>
            <w:right w:val="none" w:sz="0" w:space="0" w:color="auto"/>
          </w:divBdr>
        </w:div>
        <w:div w:id="1628701635">
          <w:marLeft w:val="0"/>
          <w:marRight w:val="0"/>
          <w:marTop w:val="0"/>
          <w:marBottom w:val="0"/>
          <w:divBdr>
            <w:top w:val="none" w:sz="0" w:space="0" w:color="auto"/>
            <w:left w:val="none" w:sz="0" w:space="0" w:color="auto"/>
            <w:bottom w:val="none" w:sz="0" w:space="0" w:color="auto"/>
            <w:right w:val="none" w:sz="0" w:space="0" w:color="auto"/>
          </w:divBdr>
        </w:div>
        <w:div w:id="1172913686">
          <w:marLeft w:val="0"/>
          <w:marRight w:val="0"/>
          <w:marTop w:val="0"/>
          <w:marBottom w:val="0"/>
          <w:divBdr>
            <w:top w:val="none" w:sz="0" w:space="0" w:color="auto"/>
            <w:left w:val="none" w:sz="0" w:space="0" w:color="auto"/>
            <w:bottom w:val="none" w:sz="0" w:space="0" w:color="auto"/>
            <w:right w:val="none" w:sz="0" w:space="0" w:color="auto"/>
          </w:divBdr>
        </w:div>
        <w:div w:id="1886213710">
          <w:marLeft w:val="0"/>
          <w:marRight w:val="0"/>
          <w:marTop w:val="0"/>
          <w:marBottom w:val="0"/>
          <w:divBdr>
            <w:top w:val="none" w:sz="0" w:space="0" w:color="auto"/>
            <w:left w:val="none" w:sz="0" w:space="0" w:color="auto"/>
            <w:bottom w:val="none" w:sz="0" w:space="0" w:color="auto"/>
            <w:right w:val="none" w:sz="0" w:space="0" w:color="auto"/>
          </w:divBdr>
        </w:div>
        <w:div w:id="470757816">
          <w:marLeft w:val="0"/>
          <w:marRight w:val="0"/>
          <w:marTop w:val="0"/>
          <w:marBottom w:val="0"/>
          <w:divBdr>
            <w:top w:val="none" w:sz="0" w:space="0" w:color="auto"/>
            <w:left w:val="none" w:sz="0" w:space="0" w:color="auto"/>
            <w:bottom w:val="none" w:sz="0" w:space="0" w:color="auto"/>
            <w:right w:val="none" w:sz="0" w:space="0" w:color="auto"/>
          </w:divBdr>
        </w:div>
        <w:div w:id="2004355688">
          <w:marLeft w:val="0"/>
          <w:marRight w:val="0"/>
          <w:marTop w:val="0"/>
          <w:marBottom w:val="0"/>
          <w:divBdr>
            <w:top w:val="none" w:sz="0" w:space="0" w:color="auto"/>
            <w:left w:val="none" w:sz="0" w:space="0" w:color="auto"/>
            <w:bottom w:val="none" w:sz="0" w:space="0" w:color="auto"/>
            <w:right w:val="none" w:sz="0" w:space="0" w:color="auto"/>
          </w:divBdr>
        </w:div>
        <w:div w:id="1394157811">
          <w:marLeft w:val="0"/>
          <w:marRight w:val="0"/>
          <w:marTop w:val="0"/>
          <w:marBottom w:val="0"/>
          <w:divBdr>
            <w:top w:val="none" w:sz="0" w:space="0" w:color="auto"/>
            <w:left w:val="none" w:sz="0" w:space="0" w:color="auto"/>
            <w:bottom w:val="none" w:sz="0" w:space="0" w:color="auto"/>
            <w:right w:val="none" w:sz="0" w:space="0" w:color="auto"/>
          </w:divBdr>
        </w:div>
        <w:div w:id="2019573892">
          <w:marLeft w:val="0"/>
          <w:marRight w:val="0"/>
          <w:marTop w:val="0"/>
          <w:marBottom w:val="0"/>
          <w:divBdr>
            <w:top w:val="none" w:sz="0" w:space="0" w:color="auto"/>
            <w:left w:val="none" w:sz="0" w:space="0" w:color="auto"/>
            <w:bottom w:val="none" w:sz="0" w:space="0" w:color="auto"/>
            <w:right w:val="none" w:sz="0" w:space="0" w:color="auto"/>
          </w:divBdr>
        </w:div>
        <w:div w:id="384916761">
          <w:marLeft w:val="0"/>
          <w:marRight w:val="0"/>
          <w:marTop w:val="0"/>
          <w:marBottom w:val="0"/>
          <w:divBdr>
            <w:top w:val="none" w:sz="0" w:space="0" w:color="auto"/>
            <w:left w:val="none" w:sz="0" w:space="0" w:color="auto"/>
            <w:bottom w:val="none" w:sz="0" w:space="0" w:color="auto"/>
            <w:right w:val="none" w:sz="0" w:space="0" w:color="auto"/>
          </w:divBdr>
        </w:div>
        <w:div w:id="753162616">
          <w:marLeft w:val="0"/>
          <w:marRight w:val="0"/>
          <w:marTop w:val="0"/>
          <w:marBottom w:val="0"/>
          <w:divBdr>
            <w:top w:val="none" w:sz="0" w:space="0" w:color="auto"/>
            <w:left w:val="none" w:sz="0" w:space="0" w:color="auto"/>
            <w:bottom w:val="none" w:sz="0" w:space="0" w:color="auto"/>
            <w:right w:val="none" w:sz="0" w:space="0" w:color="auto"/>
          </w:divBdr>
        </w:div>
        <w:div w:id="1976568457">
          <w:marLeft w:val="0"/>
          <w:marRight w:val="0"/>
          <w:marTop w:val="0"/>
          <w:marBottom w:val="0"/>
          <w:divBdr>
            <w:top w:val="none" w:sz="0" w:space="0" w:color="auto"/>
            <w:left w:val="none" w:sz="0" w:space="0" w:color="auto"/>
            <w:bottom w:val="none" w:sz="0" w:space="0" w:color="auto"/>
            <w:right w:val="none" w:sz="0" w:space="0" w:color="auto"/>
          </w:divBdr>
        </w:div>
        <w:div w:id="1049183830">
          <w:marLeft w:val="0"/>
          <w:marRight w:val="0"/>
          <w:marTop w:val="0"/>
          <w:marBottom w:val="0"/>
          <w:divBdr>
            <w:top w:val="none" w:sz="0" w:space="0" w:color="auto"/>
            <w:left w:val="none" w:sz="0" w:space="0" w:color="auto"/>
            <w:bottom w:val="none" w:sz="0" w:space="0" w:color="auto"/>
            <w:right w:val="none" w:sz="0" w:space="0" w:color="auto"/>
          </w:divBdr>
        </w:div>
        <w:div w:id="1759788699">
          <w:marLeft w:val="0"/>
          <w:marRight w:val="0"/>
          <w:marTop w:val="0"/>
          <w:marBottom w:val="0"/>
          <w:divBdr>
            <w:top w:val="none" w:sz="0" w:space="0" w:color="auto"/>
            <w:left w:val="none" w:sz="0" w:space="0" w:color="auto"/>
            <w:bottom w:val="none" w:sz="0" w:space="0" w:color="auto"/>
            <w:right w:val="none" w:sz="0" w:space="0" w:color="auto"/>
          </w:divBdr>
        </w:div>
        <w:div w:id="1540780422">
          <w:marLeft w:val="0"/>
          <w:marRight w:val="0"/>
          <w:marTop w:val="0"/>
          <w:marBottom w:val="0"/>
          <w:divBdr>
            <w:top w:val="none" w:sz="0" w:space="0" w:color="auto"/>
            <w:left w:val="none" w:sz="0" w:space="0" w:color="auto"/>
            <w:bottom w:val="none" w:sz="0" w:space="0" w:color="auto"/>
            <w:right w:val="none" w:sz="0" w:space="0" w:color="auto"/>
          </w:divBdr>
        </w:div>
        <w:div w:id="1420444372">
          <w:marLeft w:val="0"/>
          <w:marRight w:val="0"/>
          <w:marTop w:val="0"/>
          <w:marBottom w:val="0"/>
          <w:divBdr>
            <w:top w:val="none" w:sz="0" w:space="0" w:color="auto"/>
            <w:left w:val="none" w:sz="0" w:space="0" w:color="auto"/>
            <w:bottom w:val="none" w:sz="0" w:space="0" w:color="auto"/>
            <w:right w:val="none" w:sz="0" w:space="0" w:color="auto"/>
          </w:divBdr>
        </w:div>
        <w:div w:id="1703700009">
          <w:marLeft w:val="0"/>
          <w:marRight w:val="0"/>
          <w:marTop w:val="0"/>
          <w:marBottom w:val="0"/>
          <w:divBdr>
            <w:top w:val="none" w:sz="0" w:space="0" w:color="auto"/>
            <w:left w:val="none" w:sz="0" w:space="0" w:color="auto"/>
            <w:bottom w:val="none" w:sz="0" w:space="0" w:color="auto"/>
            <w:right w:val="none" w:sz="0" w:space="0" w:color="auto"/>
          </w:divBdr>
        </w:div>
        <w:div w:id="1553269050">
          <w:marLeft w:val="0"/>
          <w:marRight w:val="0"/>
          <w:marTop w:val="0"/>
          <w:marBottom w:val="0"/>
          <w:divBdr>
            <w:top w:val="none" w:sz="0" w:space="0" w:color="auto"/>
            <w:left w:val="none" w:sz="0" w:space="0" w:color="auto"/>
            <w:bottom w:val="none" w:sz="0" w:space="0" w:color="auto"/>
            <w:right w:val="none" w:sz="0" w:space="0" w:color="auto"/>
          </w:divBdr>
        </w:div>
        <w:div w:id="189029986">
          <w:marLeft w:val="0"/>
          <w:marRight w:val="0"/>
          <w:marTop w:val="0"/>
          <w:marBottom w:val="0"/>
          <w:divBdr>
            <w:top w:val="none" w:sz="0" w:space="0" w:color="auto"/>
            <w:left w:val="none" w:sz="0" w:space="0" w:color="auto"/>
            <w:bottom w:val="none" w:sz="0" w:space="0" w:color="auto"/>
            <w:right w:val="none" w:sz="0" w:space="0" w:color="auto"/>
          </w:divBdr>
        </w:div>
        <w:div w:id="1817183018">
          <w:marLeft w:val="0"/>
          <w:marRight w:val="0"/>
          <w:marTop w:val="0"/>
          <w:marBottom w:val="0"/>
          <w:divBdr>
            <w:top w:val="none" w:sz="0" w:space="0" w:color="auto"/>
            <w:left w:val="none" w:sz="0" w:space="0" w:color="auto"/>
            <w:bottom w:val="none" w:sz="0" w:space="0" w:color="auto"/>
            <w:right w:val="none" w:sz="0" w:space="0" w:color="auto"/>
          </w:divBdr>
        </w:div>
        <w:div w:id="1789624032">
          <w:marLeft w:val="0"/>
          <w:marRight w:val="0"/>
          <w:marTop w:val="0"/>
          <w:marBottom w:val="0"/>
          <w:divBdr>
            <w:top w:val="none" w:sz="0" w:space="0" w:color="auto"/>
            <w:left w:val="none" w:sz="0" w:space="0" w:color="auto"/>
            <w:bottom w:val="none" w:sz="0" w:space="0" w:color="auto"/>
            <w:right w:val="none" w:sz="0" w:space="0" w:color="auto"/>
          </w:divBdr>
        </w:div>
        <w:div w:id="1988171497">
          <w:marLeft w:val="0"/>
          <w:marRight w:val="0"/>
          <w:marTop w:val="0"/>
          <w:marBottom w:val="0"/>
          <w:divBdr>
            <w:top w:val="none" w:sz="0" w:space="0" w:color="auto"/>
            <w:left w:val="none" w:sz="0" w:space="0" w:color="auto"/>
            <w:bottom w:val="none" w:sz="0" w:space="0" w:color="auto"/>
            <w:right w:val="none" w:sz="0" w:space="0" w:color="auto"/>
          </w:divBdr>
        </w:div>
        <w:div w:id="2057897785">
          <w:marLeft w:val="0"/>
          <w:marRight w:val="0"/>
          <w:marTop w:val="0"/>
          <w:marBottom w:val="0"/>
          <w:divBdr>
            <w:top w:val="none" w:sz="0" w:space="0" w:color="auto"/>
            <w:left w:val="none" w:sz="0" w:space="0" w:color="auto"/>
            <w:bottom w:val="none" w:sz="0" w:space="0" w:color="auto"/>
            <w:right w:val="none" w:sz="0" w:space="0" w:color="auto"/>
          </w:divBdr>
        </w:div>
        <w:div w:id="596445019">
          <w:marLeft w:val="0"/>
          <w:marRight w:val="0"/>
          <w:marTop w:val="0"/>
          <w:marBottom w:val="0"/>
          <w:divBdr>
            <w:top w:val="none" w:sz="0" w:space="0" w:color="auto"/>
            <w:left w:val="none" w:sz="0" w:space="0" w:color="auto"/>
            <w:bottom w:val="none" w:sz="0" w:space="0" w:color="auto"/>
            <w:right w:val="none" w:sz="0" w:space="0" w:color="auto"/>
          </w:divBdr>
        </w:div>
        <w:div w:id="1097555298">
          <w:marLeft w:val="0"/>
          <w:marRight w:val="0"/>
          <w:marTop w:val="0"/>
          <w:marBottom w:val="0"/>
          <w:divBdr>
            <w:top w:val="none" w:sz="0" w:space="0" w:color="auto"/>
            <w:left w:val="none" w:sz="0" w:space="0" w:color="auto"/>
            <w:bottom w:val="none" w:sz="0" w:space="0" w:color="auto"/>
            <w:right w:val="none" w:sz="0" w:space="0" w:color="auto"/>
          </w:divBdr>
        </w:div>
        <w:div w:id="372926378">
          <w:marLeft w:val="0"/>
          <w:marRight w:val="0"/>
          <w:marTop w:val="0"/>
          <w:marBottom w:val="0"/>
          <w:divBdr>
            <w:top w:val="none" w:sz="0" w:space="0" w:color="auto"/>
            <w:left w:val="none" w:sz="0" w:space="0" w:color="auto"/>
            <w:bottom w:val="none" w:sz="0" w:space="0" w:color="auto"/>
            <w:right w:val="none" w:sz="0" w:space="0" w:color="auto"/>
          </w:divBdr>
        </w:div>
        <w:div w:id="2049454138">
          <w:marLeft w:val="0"/>
          <w:marRight w:val="0"/>
          <w:marTop w:val="0"/>
          <w:marBottom w:val="0"/>
          <w:divBdr>
            <w:top w:val="none" w:sz="0" w:space="0" w:color="auto"/>
            <w:left w:val="none" w:sz="0" w:space="0" w:color="auto"/>
            <w:bottom w:val="none" w:sz="0" w:space="0" w:color="auto"/>
            <w:right w:val="none" w:sz="0" w:space="0" w:color="auto"/>
          </w:divBdr>
        </w:div>
        <w:div w:id="873343188">
          <w:marLeft w:val="0"/>
          <w:marRight w:val="0"/>
          <w:marTop w:val="0"/>
          <w:marBottom w:val="0"/>
          <w:divBdr>
            <w:top w:val="none" w:sz="0" w:space="0" w:color="auto"/>
            <w:left w:val="none" w:sz="0" w:space="0" w:color="auto"/>
            <w:bottom w:val="none" w:sz="0" w:space="0" w:color="auto"/>
            <w:right w:val="none" w:sz="0" w:space="0" w:color="auto"/>
          </w:divBdr>
        </w:div>
        <w:div w:id="1451319730">
          <w:marLeft w:val="0"/>
          <w:marRight w:val="0"/>
          <w:marTop w:val="0"/>
          <w:marBottom w:val="0"/>
          <w:divBdr>
            <w:top w:val="none" w:sz="0" w:space="0" w:color="auto"/>
            <w:left w:val="none" w:sz="0" w:space="0" w:color="auto"/>
            <w:bottom w:val="none" w:sz="0" w:space="0" w:color="auto"/>
            <w:right w:val="none" w:sz="0" w:space="0" w:color="auto"/>
          </w:divBdr>
        </w:div>
        <w:div w:id="470441832">
          <w:marLeft w:val="0"/>
          <w:marRight w:val="0"/>
          <w:marTop w:val="0"/>
          <w:marBottom w:val="0"/>
          <w:divBdr>
            <w:top w:val="none" w:sz="0" w:space="0" w:color="auto"/>
            <w:left w:val="none" w:sz="0" w:space="0" w:color="auto"/>
            <w:bottom w:val="none" w:sz="0" w:space="0" w:color="auto"/>
            <w:right w:val="none" w:sz="0" w:space="0" w:color="auto"/>
          </w:divBdr>
        </w:div>
        <w:div w:id="1244416783">
          <w:marLeft w:val="0"/>
          <w:marRight w:val="0"/>
          <w:marTop w:val="0"/>
          <w:marBottom w:val="0"/>
          <w:divBdr>
            <w:top w:val="none" w:sz="0" w:space="0" w:color="auto"/>
            <w:left w:val="none" w:sz="0" w:space="0" w:color="auto"/>
            <w:bottom w:val="none" w:sz="0" w:space="0" w:color="auto"/>
            <w:right w:val="none" w:sz="0" w:space="0" w:color="auto"/>
          </w:divBdr>
        </w:div>
      </w:divsChild>
    </w:div>
    <w:div w:id="422459000">
      <w:bodyDiv w:val="1"/>
      <w:marLeft w:val="0"/>
      <w:marRight w:val="0"/>
      <w:marTop w:val="0"/>
      <w:marBottom w:val="0"/>
      <w:divBdr>
        <w:top w:val="none" w:sz="0" w:space="0" w:color="auto"/>
        <w:left w:val="none" w:sz="0" w:space="0" w:color="auto"/>
        <w:bottom w:val="none" w:sz="0" w:space="0" w:color="auto"/>
        <w:right w:val="none" w:sz="0" w:space="0" w:color="auto"/>
      </w:divBdr>
      <w:divsChild>
        <w:div w:id="1267276618">
          <w:marLeft w:val="0"/>
          <w:marRight w:val="0"/>
          <w:marTop w:val="0"/>
          <w:marBottom w:val="0"/>
          <w:divBdr>
            <w:top w:val="none" w:sz="0" w:space="0" w:color="auto"/>
            <w:left w:val="none" w:sz="0" w:space="0" w:color="auto"/>
            <w:bottom w:val="none" w:sz="0" w:space="0" w:color="auto"/>
            <w:right w:val="none" w:sz="0" w:space="0" w:color="auto"/>
          </w:divBdr>
        </w:div>
        <w:div w:id="1911109368">
          <w:marLeft w:val="0"/>
          <w:marRight w:val="0"/>
          <w:marTop w:val="0"/>
          <w:marBottom w:val="0"/>
          <w:divBdr>
            <w:top w:val="none" w:sz="0" w:space="0" w:color="auto"/>
            <w:left w:val="none" w:sz="0" w:space="0" w:color="auto"/>
            <w:bottom w:val="none" w:sz="0" w:space="0" w:color="auto"/>
            <w:right w:val="none" w:sz="0" w:space="0" w:color="auto"/>
          </w:divBdr>
        </w:div>
        <w:div w:id="1845977576">
          <w:marLeft w:val="0"/>
          <w:marRight w:val="0"/>
          <w:marTop w:val="0"/>
          <w:marBottom w:val="0"/>
          <w:divBdr>
            <w:top w:val="none" w:sz="0" w:space="0" w:color="auto"/>
            <w:left w:val="none" w:sz="0" w:space="0" w:color="auto"/>
            <w:bottom w:val="none" w:sz="0" w:space="0" w:color="auto"/>
            <w:right w:val="none" w:sz="0" w:space="0" w:color="auto"/>
          </w:divBdr>
        </w:div>
        <w:div w:id="904217977">
          <w:marLeft w:val="0"/>
          <w:marRight w:val="0"/>
          <w:marTop w:val="0"/>
          <w:marBottom w:val="0"/>
          <w:divBdr>
            <w:top w:val="none" w:sz="0" w:space="0" w:color="auto"/>
            <w:left w:val="none" w:sz="0" w:space="0" w:color="auto"/>
            <w:bottom w:val="none" w:sz="0" w:space="0" w:color="auto"/>
            <w:right w:val="none" w:sz="0" w:space="0" w:color="auto"/>
          </w:divBdr>
        </w:div>
        <w:div w:id="1379088287">
          <w:marLeft w:val="0"/>
          <w:marRight w:val="0"/>
          <w:marTop w:val="0"/>
          <w:marBottom w:val="0"/>
          <w:divBdr>
            <w:top w:val="none" w:sz="0" w:space="0" w:color="auto"/>
            <w:left w:val="none" w:sz="0" w:space="0" w:color="auto"/>
            <w:bottom w:val="none" w:sz="0" w:space="0" w:color="auto"/>
            <w:right w:val="none" w:sz="0" w:space="0" w:color="auto"/>
          </w:divBdr>
        </w:div>
        <w:div w:id="1645430940">
          <w:marLeft w:val="0"/>
          <w:marRight w:val="0"/>
          <w:marTop w:val="0"/>
          <w:marBottom w:val="0"/>
          <w:divBdr>
            <w:top w:val="none" w:sz="0" w:space="0" w:color="auto"/>
            <w:left w:val="none" w:sz="0" w:space="0" w:color="auto"/>
            <w:bottom w:val="none" w:sz="0" w:space="0" w:color="auto"/>
            <w:right w:val="none" w:sz="0" w:space="0" w:color="auto"/>
          </w:divBdr>
        </w:div>
        <w:div w:id="709106948">
          <w:marLeft w:val="0"/>
          <w:marRight w:val="0"/>
          <w:marTop w:val="0"/>
          <w:marBottom w:val="0"/>
          <w:divBdr>
            <w:top w:val="none" w:sz="0" w:space="0" w:color="auto"/>
            <w:left w:val="none" w:sz="0" w:space="0" w:color="auto"/>
            <w:bottom w:val="none" w:sz="0" w:space="0" w:color="auto"/>
            <w:right w:val="none" w:sz="0" w:space="0" w:color="auto"/>
          </w:divBdr>
        </w:div>
        <w:div w:id="796340125">
          <w:marLeft w:val="0"/>
          <w:marRight w:val="0"/>
          <w:marTop w:val="0"/>
          <w:marBottom w:val="0"/>
          <w:divBdr>
            <w:top w:val="none" w:sz="0" w:space="0" w:color="auto"/>
            <w:left w:val="none" w:sz="0" w:space="0" w:color="auto"/>
            <w:bottom w:val="none" w:sz="0" w:space="0" w:color="auto"/>
            <w:right w:val="none" w:sz="0" w:space="0" w:color="auto"/>
          </w:divBdr>
        </w:div>
        <w:div w:id="1112938440">
          <w:marLeft w:val="0"/>
          <w:marRight w:val="0"/>
          <w:marTop w:val="0"/>
          <w:marBottom w:val="0"/>
          <w:divBdr>
            <w:top w:val="none" w:sz="0" w:space="0" w:color="auto"/>
            <w:left w:val="none" w:sz="0" w:space="0" w:color="auto"/>
            <w:bottom w:val="none" w:sz="0" w:space="0" w:color="auto"/>
            <w:right w:val="none" w:sz="0" w:space="0" w:color="auto"/>
          </w:divBdr>
        </w:div>
        <w:div w:id="1773669134">
          <w:marLeft w:val="0"/>
          <w:marRight w:val="0"/>
          <w:marTop w:val="0"/>
          <w:marBottom w:val="0"/>
          <w:divBdr>
            <w:top w:val="none" w:sz="0" w:space="0" w:color="auto"/>
            <w:left w:val="none" w:sz="0" w:space="0" w:color="auto"/>
            <w:bottom w:val="none" w:sz="0" w:space="0" w:color="auto"/>
            <w:right w:val="none" w:sz="0" w:space="0" w:color="auto"/>
          </w:divBdr>
        </w:div>
        <w:div w:id="331614253">
          <w:marLeft w:val="0"/>
          <w:marRight w:val="0"/>
          <w:marTop w:val="0"/>
          <w:marBottom w:val="0"/>
          <w:divBdr>
            <w:top w:val="none" w:sz="0" w:space="0" w:color="auto"/>
            <w:left w:val="none" w:sz="0" w:space="0" w:color="auto"/>
            <w:bottom w:val="none" w:sz="0" w:space="0" w:color="auto"/>
            <w:right w:val="none" w:sz="0" w:space="0" w:color="auto"/>
          </w:divBdr>
        </w:div>
        <w:div w:id="505247401">
          <w:marLeft w:val="0"/>
          <w:marRight w:val="0"/>
          <w:marTop w:val="0"/>
          <w:marBottom w:val="0"/>
          <w:divBdr>
            <w:top w:val="none" w:sz="0" w:space="0" w:color="auto"/>
            <w:left w:val="none" w:sz="0" w:space="0" w:color="auto"/>
            <w:bottom w:val="none" w:sz="0" w:space="0" w:color="auto"/>
            <w:right w:val="none" w:sz="0" w:space="0" w:color="auto"/>
          </w:divBdr>
        </w:div>
        <w:div w:id="1746142536">
          <w:marLeft w:val="0"/>
          <w:marRight w:val="0"/>
          <w:marTop w:val="0"/>
          <w:marBottom w:val="0"/>
          <w:divBdr>
            <w:top w:val="none" w:sz="0" w:space="0" w:color="auto"/>
            <w:left w:val="none" w:sz="0" w:space="0" w:color="auto"/>
            <w:bottom w:val="none" w:sz="0" w:space="0" w:color="auto"/>
            <w:right w:val="none" w:sz="0" w:space="0" w:color="auto"/>
          </w:divBdr>
        </w:div>
        <w:div w:id="651521574">
          <w:marLeft w:val="0"/>
          <w:marRight w:val="0"/>
          <w:marTop w:val="0"/>
          <w:marBottom w:val="0"/>
          <w:divBdr>
            <w:top w:val="none" w:sz="0" w:space="0" w:color="auto"/>
            <w:left w:val="none" w:sz="0" w:space="0" w:color="auto"/>
            <w:bottom w:val="none" w:sz="0" w:space="0" w:color="auto"/>
            <w:right w:val="none" w:sz="0" w:space="0" w:color="auto"/>
          </w:divBdr>
        </w:div>
        <w:div w:id="1345748597">
          <w:marLeft w:val="0"/>
          <w:marRight w:val="0"/>
          <w:marTop w:val="0"/>
          <w:marBottom w:val="0"/>
          <w:divBdr>
            <w:top w:val="none" w:sz="0" w:space="0" w:color="auto"/>
            <w:left w:val="none" w:sz="0" w:space="0" w:color="auto"/>
            <w:bottom w:val="none" w:sz="0" w:space="0" w:color="auto"/>
            <w:right w:val="none" w:sz="0" w:space="0" w:color="auto"/>
          </w:divBdr>
        </w:div>
        <w:div w:id="183566842">
          <w:marLeft w:val="0"/>
          <w:marRight w:val="0"/>
          <w:marTop w:val="0"/>
          <w:marBottom w:val="0"/>
          <w:divBdr>
            <w:top w:val="none" w:sz="0" w:space="0" w:color="auto"/>
            <w:left w:val="none" w:sz="0" w:space="0" w:color="auto"/>
            <w:bottom w:val="none" w:sz="0" w:space="0" w:color="auto"/>
            <w:right w:val="none" w:sz="0" w:space="0" w:color="auto"/>
          </w:divBdr>
        </w:div>
        <w:div w:id="1464272290">
          <w:marLeft w:val="0"/>
          <w:marRight w:val="0"/>
          <w:marTop w:val="0"/>
          <w:marBottom w:val="0"/>
          <w:divBdr>
            <w:top w:val="none" w:sz="0" w:space="0" w:color="auto"/>
            <w:left w:val="none" w:sz="0" w:space="0" w:color="auto"/>
            <w:bottom w:val="none" w:sz="0" w:space="0" w:color="auto"/>
            <w:right w:val="none" w:sz="0" w:space="0" w:color="auto"/>
          </w:divBdr>
        </w:div>
        <w:div w:id="712077214">
          <w:marLeft w:val="0"/>
          <w:marRight w:val="0"/>
          <w:marTop w:val="0"/>
          <w:marBottom w:val="0"/>
          <w:divBdr>
            <w:top w:val="none" w:sz="0" w:space="0" w:color="auto"/>
            <w:left w:val="none" w:sz="0" w:space="0" w:color="auto"/>
            <w:bottom w:val="none" w:sz="0" w:space="0" w:color="auto"/>
            <w:right w:val="none" w:sz="0" w:space="0" w:color="auto"/>
          </w:divBdr>
        </w:div>
        <w:div w:id="473914490">
          <w:marLeft w:val="0"/>
          <w:marRight w:val="0"/>
          <w:marTop w:val="0"/>
          <w:marBottom w:val="0"/>
          <w:divBdr>
            <w:top w:val="none" w:sz="0" w:space="0" w:color="auto"/>
            <w:left w:val="none" w:sz="0" w:space="0" w:color="auto"/>
            <w:bottom w:val="none" w:sz="0" w:space="0" w:color="auto"/>
            <w:right w:val="none" w:sz="0" w:space="0" w:color="auto"/>
          </w:divBdr>
        </w:div>
        <w:div w:id="1406340819">
          <w:marLeft w:val="0"/>
          <w:marRight w:val="0"/>
          <w:marTop w:val="0"/>
          <w:marBottom w:val="0"/>
          <w:divBdr>
            <w:top w:val="none" w:sz="0" w:space="0" w:color="auto"/>
            <w:left w:val="none" w:sz="0" w:space="0" w:color="auto"/>
            <w:bottom w:val="none" w:sz="0" w:space="0" w:color="auto"/>
            <w:right w:val="none" w:sz="0" w:space="0" w:color="auto"/>
          </w:divBdr>
        </w:div>
        <w:div w:id="872688872">
          <w:marLeft w:val="0"/>
          <w:marRight w:val="0"/>
          <w:marTop w:val="0"/>
          <w:marBottom w:val="0"/>
          <w:divBdr>
            <w:top w:val="none" w:sz="0" w:space="0" w:color="auto"/>
            <w:left w:val="none" w:sz="0" w:space="0" w:color="auto"/>
            <w:bottom w:val="none" w:sz="0" w:space="0" w:color="auto"/>
            <w:right w:val="none" w:sz="0" w:space="0" w:color="auto"/>
          </w:divBdr>
        </w:div>
        <w:div w:id="1322932155">
          <w:marLeft w:val="0"/>
          <w:marRight w:val="0"/>
          <w:marTop w:val="0"/>
          <w:marBottom w:val="0"/>
          <w:divBdr>
            <w:top w:val="none" w:sz="0" w:space="0" w:color="auto"/>
            <w:left w:val="none" w:sz="0" w:space="0" w:color="auto"/>
            <w:bottom w:val="none" w:sz="0" w:space="0" w:color="auto"/>
            <w:right w:val="none" w:sz="0" w:space="0" w:color="auto"/>
          </w:divBdr>
        </w:div>
        <w:div w:id="1242258814">
          <w:marLeft w:val="0"/>
          <w:marRight w:val="0"/>
          <w:marTop w:val="0"/>
          <w:marBottom w:val="0"/>
          <w:divBdr>
            <w:top w:val="none" w:sz="0" w:space="0" w:color="auto"/>
            <w:left w:val="none" w:sz="0" w:space="0" w:color="auto"/>
            <w:bottom w:val="none" w:sz="0" w:space="0" w:color="auto"/>
            <w:right w:val="none" w:sz="0" w:space="0" w:color="auto"/>
          </w:divBdr>
        </w:div>
        <w:div w:id="1011303035">
          <w:marLeft w:val="0"/>
          <w:marRight w:val="0"/>
          <w:marTop w:val="0"/>
          <w:marBottom w:val="0"/>
          <w:divBdr>
            <w:top w:val="none" w:sz="0" w:space="0" w:color="auto"/>
            <w:left w:val="none" w:sz="0" w:space="0" w:color="auto"/>
            <w:bottom w:val="none" w:sz="0" w:space="0" w:color="auto"/>
            <w:right w:val="none" w:sz="0" w:space="0" w:color="auto"/>
          </w:divBdr>
        </w:div>
        <w:div w:id="2092501394">
          <w:marLeft w:val="0"/>
          <w:marRight w:val="0"/>
          <w:marTop w:val="0"/>
          <w:marBottom w:val="0"/>
          <w:divBdr>
            <w:top w:val="none" w:sz="0" w:space="0" w:color="auto"/>
            <w:left w:val="none" w:sz="0" w:space="0" w:color="auto"/>
            <w:bottom w:val="none" w:sz="0" w:space="0" w:color="auto"/>
            <w:right w:val="none" w:sz="0" w:space="0" w:color="auto"/>
          </w:divBdr>
        </w:div>
        <w:div w:id="1118254408">
          <w:marLeft w:val="0"/>
          <w:marRight w:val="0"/>
          <w:marTop w:val="0"/>
          <w:marBottom w:val="0"/>
          <w:divBdr>
            <w:top w:val="none" w:sz="0" w:space="0" w:color="auto"/>
            <w:left w:val="none" w:sz="0" w:space="0" w:color="auto"/>
            <w:bottom w:val="none" w:sz="0" w:space="0" w:color="auto"/>
            <w:right w:val="none" w:sz="0" w:space="0" w:color="auto"/>
          </w:divBdr>
        </w:div>
        <w:div w:id="521743427">
          <w:marLeft w:val="0"/>
          <w:marRight w:val="0"/>
          <w:marTop w:val="0"/>
          <w:marBottom w:val="0"/>
          <w:divBdr>
            <w:top w:val="none" w:sz="0" w:space="0" w:color="auto"/>
            <w:left w:val="none" w:sz="0" w:space="0" w:color="auto"/>
            <w:bottom w:val="none" w:sz="0" w:space="0" w:color="auto"/>
            <w:right w:val="none" w:sz="0" w:space="0" w:color="auto"/>
          </w:divBdr>
        </w:div>
        <w:div w:id="395277147">
          <w:marLeft w:val="0"/>
          <w:marRight w:val="0"/>
          <w:marTop w:val="0"/>
          <w:marBottom w:val="0"/>
          <w:divBdr>
            <w:top w:val="none" w:sz="0" w:space="0" w:color="auto"/>
            <w:left w:val="none" w:sz="0" w:space="0" w:color="auto"/>
            <w:bottom w:val="none" w:sz="0" w:space="0" w:color="auto"/>
            <w:right w:val="none" w:sz="0" w:space="0" w:color="auto"/>
          </w:divBdr>
        </w:div>
        <w:div w:id="408890293">
          <w:marLeft w:val="0"/>
          <w:marRight w:val="0"/>
          <w:marTop w:val="0"/>
          <w:marBottom w:val="0"/>
          <w:divBdr>
            <w:top w:val="none" w:sz="0" w:space="0" w:color="auto"/>
            <w:left w:val="none" w:sz="0" w:space="0" w:color="auto"/>
            <w:bottom w:val="none" w:sz="0" w:space="0" w:color="auto"/>
            <w:right w:val="none" w:sz="0" w:space="0" w:color="auto"/>
          </w:divBdr>
        </w:div>
        <w:div w:id="1161700916">
          <w:marLeft w:val="0"/>
          <w:marRight w:val="0"/>
          <w:marTop w:val="0"/>
          <w:marBottom w:val="0"/>
          <w:divBdr>
            <w:top w:val="none" w:sz="0" w:space="0" w:color="auto"/>
            <w:left w:val="none" w:sz="0" w:space="0" w:color="auto"/>
            <w:bottom w:val="none" w:sz="0" w:space="0" w:color="auto"/>
            <w:right w:val="none" w:sz="0" w:space="0" w:color="auto"/>
          </w:divBdr>
        </w:div>
        <w:div w:id="1022173380">
          <w:marLeft w:val="0"/>
          <w:marRight w:val="0"/>
          <w:marTop w:val="0"/>
          <w:marBottom w:val="0"/>
          <w:divBdr>
            <w:top w:val="none" w:sz="0" w:space="0" w:color="auto"/>
            <w:left w:val="none" w:sz="0" w:space="0" w:color="auto"/>
            <w:bottom w:val="none" w:sz="0" w:space="0" w:color="auto"/>
            <w:right w:val="none" w:sz="0" w:space="0" w:color="auto"/>
          </w:divBdr>
        </w:div>
        <w:div w:id="2128623804">
          <w:marLeft w:val="0"/>
          <w:marRight w:val="0"/>
          <w:marTop w:val="0"/>
          <w:marBottom w:val="0"/>
          <w:divBdr>
            <w:top w:val="none" w:sz="0" w:space="0" w:color="auto"/>
            <w:left w:val="none" w:sz="0" w:space="0" w:color="auto"/>
            <w:bottom w:val="none" w:sz="0" w:space="0" w:color="auto"/>
            <w:right w:val="none" w:sz="0" w:space="0" w:color="auto"/>
          </w:divBdr>
        </w:div>
        <w:div w:id="252905905">
          <w:marLeft w:val="0"/>
          <w:marRight w:val="0"/>
          <w:marTop w:val="0"/>
          <w:marBottom w:val="0"/>
          <w:divBdr>
            <w:top w:val="none" w:sz="0" w:space="0" w:color="auto"/>
            <w:left w:val="none" w:sz="0" w:space="0" w:color="auto"/>
            <w:bottom w:val="none" w:sz="0" w:space="0" w:color="auto"/>
            <w:right w:val="none" w:sz="0" w:space="0" w:color="auto"/>
          </w:divBdr>
        </w:div>
        <w:div w:id="1586113315">
          <w:marLeft w:val="0"/>
          <w:marRight w:val="0"/>
          <w:marTop w:val="0"/>
          <w:marBottom w:val="0"/>
          <w:divBdr>
            <w:top w:val="none" w:sz="0" w:space="0" w:color="auto"/>
            <w:left w:val="none" w:sz="0" w:space="0" w:color="auto"/>
            <w:bottom w:val="none" w:sz="0" w:space="0" w:color="auto"/>
            <w:right w:val="none" w:sz="0" w:space="0" w:color="auto"/>
          </w:divBdr>
        </w:div>
        <w:div w:id="1965623017">
          <w:marLeft w:val="0"/>
          <w:marRight w:val="0"/>
          <w:marTop w:val="0"/>
          <w:marBottom w:val="0"/>
          <w:divBdr>
            <w:top w:val="none" w:sz="0" w:space="0" w:color="auto"/>
            <w:left w:val="none" w:sz="0" w:space="0" w:color="auto"/>
            <w:bottom w:val="none" w:sz="0" w:space="0" w:color="auto"/>
            <w:right w:val="none" w:sz="0" w:space="0" w:color="auto"/>
          </w:divBdr>
        </w:div>
      </w:divsChild>
    </w:div>
    <w:div w:id="435902504">
      <w:bodyDiv w:val="1"/>
      <w:marLeft w:val="0"/>
      <w:marRight w:val="0"/>
      <w:marTop w:val="0"/>
      <w:marBottom w:val="0"/>
      <w:divBdr>
        <w:top w:val="none" w:sz="0" w:space="0" w:color="auto"/>
        <w:left w:val="none" w:sz="0" w:space="0" w:color="auto"/>
        <w:bottom w:val="none" w:sz="0" w:space="0" w:color="auto"/>
        <w:right w:val="none" w:sz="0" w:space="0" w:color="auto"/>
      </w:divBdr>
      <w:divsChild>
        <w:div w:id="1902668224">
          <w:marLeft w:val="0"/>
          <w:marRight w:val="0"/>
          <w:marTop w:val="0"/>
          <w:marBottom w:val="0"/>
          <w:divBdr>
            <w:top w:val="none" w:sz="0" w:space="0" w:color="auto"/>
            <w:left w:val="none" w:sz="0" w:space="0" w:color="auto"/>
            <w:bottom w:val="none" w:sz="0" w:space="0" w:color="auto"/>
            <w:right w:val="none" w:sz="0" w:space="0" w:color="auto"/>
          </w:divBdr>
        </w:div>
        <w:div w:id="131213611">
          <w:marLeft w:val="0"/>
          <w:marRight w:val="0"/>
          <w:marTop w:val="0"/>
          <w:marBottom w:val="0"/>
          <w:divBdr>
            <w:top w:val="none" w:sz="0" w:space="0" w:color="auto"/>
            <w:left w:val="none" w:sz="0" w:space="0" w:color="auto"/>
            <w:bottom w:val="none" w:sz="0" w:space="0" w:color="auto"/>
            <w:right w:val="none" w:sz="0" w:space="0" w:color="auto"/>
          </w:divBdr>
        </w:div>
        <w:div w:id="1769423186">
          <w:marLeft w:val="0"/>
          <w:marRight w:val="0"/>
          <w:marTop w:val="0"/>
          <w:marBottom w:val="0"/>
          <w:divBdr>
            <w:top w:val="none" w:sz="0" w:space="0" w:color="auto"/>
            <w:left w:val="none" w:sz="0" w:space="0" w:color="auto"/>
            <w:bottom w:val="none" w:sz="0" w:space="0" w:color="auto"/>
            <w:right w:val="none" w:sz="0" w:space="0" w:color="auto"/>
          </w:divBdr>
        </w:div>
        <w:div w:id="1983732752">
          <w:marLeft w:val="0"/>
          <w:marRight w:val="0"/>
          <w:marTop w:val="0"/>
          <w:marBottom w:val="0"/>
          <w:divBdr>
            <w:top w:val="none" w:sz="0" w:space="0" w:color="auto"/>
            <w:left w:val="none" w:sz="0" w:space="0" w:color="auto"/>
            <w:bottom w:val="none" w:sz="0" w:space="0" w:color="auto"/>
            <w:right w:val="none" w:sz="0" w:space="0" w:color="auto"/>
          </w:divBdr>
        </w:div>
        <w:div w:id="2142457718">
          <w:marLeft w:val="0"/>
          <w:marRight w:val="0"/>
          <w:marTop w:val="0"/>
          <w:marBottom w:val="0"/>
          <w:divBdr>
            <w:top w:val="none" w:sz="0" w:space="0" w:color="auto"/>
            <w:left w:val="none" w:sz="0" w:space="0" w:color="auto"/>
            <w:bottom w:val="none" w:sz="0" w:space="0" w:color="auto"/>
            <w:right w:val="none" w:sz="0" w:space="0" w:color="auto"/>
          </w:divBdr>
        </w:div>
        <w:div w:id="2132311283">
          <w:marLeft w:val="0"/>
          <w:marRight w:val="0"/>
          <w:marTop w:val="0"/>
          <w:marBottom w:val="0"/>
          <w:divBdr>
            <w:top w:val="none" w:sz="0" w:space="0" w:color="auto"/>
            <w:left w:val="none" w:sz="0" w:space="0" w:color="auto"/>
            <w:bottom w:val="none" w:sz="0" w:space="0" w:color="auto"/>
            <w:right w:val="none" w:sz="0" w:space="0" w:color="auto"/>
          </w:divBdr>
        </w:div>
        <w:div w:id="300814969">
          <w:marLeft w:val="0"/>
          <w:marRight w:val="0"/>
          <w:marTop w:val="0"/>
          <w:marBottom w:val="0"/>
          <w:divBdr>
            <w:top w:val="none" w:sz="0" w:space="0" w:color="auto"/>
            <w:left w:val="none" w:sz="0" w:space="0" w:color="auto"/>
            <w:bottom w:val="none" w:sz="0" w:space="0" w:color="auto"/>
            <w:right w:val="none" w:sz="0" w:space="0" w:color="auto"/>
          </w:divBdr>
        </w:div>
        <w:div w:id="787090528">
          <w:marLeft w:val="0"/>
          <w:marRight w:val="0"/>
          <w:marTop w:val="0"/>
          <w:marBottom w:val="0"/>
          <w:divBdr>
            <w:top w:val="none" w:sz="0" w:space="0" w:color="auto"/>
            <w:left w:val="none" w:sz="0" w:space="0" w:color="auto"/>
            <w:bottom w:val="none" w:sz="0" w:space="0" w:color="auto"/>
            <w:right w:val="none" w:sz="0" w:space="0" w:color="auto"/>
          </w:divBdr>
        </w:div>
        <w:div w:id="1362634687">
          <w:marLeft w:val="0"/>
          <w:marRight w:val="0"/>
          <w:marTop w:val="0"/>
          <w:marBottom w:val="0"/>
          <w:divBdr>
            <w:top w:val="none" w:sz="0" w:space="0" w:color="auto"/>
            <w:left w:val="none" w:sz="0" w:space="0" w:color="auto"/>
            <w:bottom w:val="none" w:sz="0" w:space="0" w:color="auto"/>
            <w:right w:val="none" w:sz="0" w:space="0" w:color="auto"/>
          </w:divBdr>
        </w:div>
        <w:div w:id="1741101795">
          <w:marLeft w:val="0"/>
          <w:marRight w:val="0"/>
          <w:marTop w:val="0"/>
          <w:marBottom w:val="0"/>
          <w:divBdr>
            <w:top w:val="none" w:sz="0" w:space="0" w:color="auto"/>
            <w:left w:val="none" w:sz="0" w:space="0" w:color="auto"/>
            <w:bottom w:val="none" w:sz="0" w:space="0" w:color="auto"/>
            <w:right w:val="none" w:sz="0" w:space="0" w:color="auto"/>
          </w:divBdr>
        </w:div>
        <w:div w:id="2037728083">
          <w:marLeft w:val="0"/>
          <w:marRight w:val="0"/>
          <w:marTop w:val="0"/>
          <w:marBottom w:val="0"/>
          <w:divBdr>
            <w:top w:val="none" w:sz="0" w:space="0" w:color="auto"/>
            <w:left w:val="none" w:sz="0" w:space="0" w:color="auto"/>
            <w:bottom w:val="none" w:sz="0" w:space="0" w:color="auto"/>
            <w:right w:val="none" w:sz="0" w:space="0" w:color="auto"/>
          </w:divBdr>
        </w:div>
        <w:div w:id="1949194434">
          <w:marLeft w:val="0"/>
          <w:marRight w:val="0"/>
          <w:marTop w:val="0"/>
          <w:marBottom w:val="0"/>
          <w:divBdr>
            <w:top w:val="none" w:sz="0" w:space="0" w:color="auto"/>
            <w:left w:val="none" w:sz="0" w:space="0" w:color="auto"/>
            <w:bottom w:val="none" w:sz="0" w:space="0" w:color="auto"/>
            <w:right w:val="none" w:sz="0" w:space="0" w:color="auto"/>
          </w:divBdr>
        </w:div>
        <w:div w:id="757025761">
          <w:marLeft w:val="0"/>
          <w:marRight w:val="0"/>
          <w:marTop w:val="0"/>
          <w:marBottom w:val="0"/>
          <w:divBdr>
            <w:top w:val="none" w:sz="0" w:space="0" w:color="auto"/>
            <w:left w:val="none" w:sz="0" w:space="0" w:color="auto"/>
            <w:bottom w:val="none" w:sz="0" w:space="0" w:color="auto"/>
            <w:right w:val="none" w:sz="0" w:space="0" w:color="auto"/>
          </w:divBdr>
        </w:div>
        <w:div w:id="622079061">
          <w:marLeft w:val="0"/>
          <w:marRight w:val="0"/>
          <w:marTop w:val="0"/>
          <w:marBottom w:val="0"/>
          <w:divBdr>
            <w:top w:val="none" w:sz="0" w:space="0" w:color="auto"/>
            <w:left w:val="none" w:sz="0" w:space="0" w:color="auto"/>
            <w:bottom w:val="none" w:sz="0" w:space="0" w:color="auto"/>
            <w:right w:val="none" w:sz="0" w:space="0" w:color="auto"/>
          </w:divBdr>
        </w:div>
        <w:div w:id="1030036489">
          <w:marLeft w:val="0"/>
          <w:marRight w:val="0"/>
          <w:marTop w:val="0"/>
          <w:marBottom w:val="0"/>
          <w:divBdr>
            <w:top w:val="none" w:sz="0" w:space="0" w:color="auto"/>
            <w:left w:val="none" w:sz="0" w:space="0" w:color="auto"/>
            <w:bottom w:val="none" w:sz="0" w:space="0" w:color="auto"/>
            <w:right w:val="none" w:sz="0" w:space="0" w:color="auto"/>
          </w:divBdr>
        </w:div>
        <w:div w:id="208997897">
          <w:marLeft w:val="0"/>
          <w:marRight w:val="0"/>
          <w:marTop w:val="0"/>
          <w:marBottom w:val="0"/>
          <w:divBdr>
            <w:top w:val="none" w:sz="0" w:space="0" w:color="auto"/>
            <w:left w:val="none" w:sz="0" w:space="0" w:color="auto"/>
            <w:bottom w:val="none" w:sz="0" w:space="0" w:color="auto"/>
            <w:right w:val="none" w:sz="0" w:space="0" w:color="auto"/>
          </w:divBdr>
        </w:div>
        <w:div w:id="1932859119">
          <w:marLeft w:val="0"/>
          <w:marRight w:val="0"/>
          <w:marTop w:val="0"/>
          <w:marBottom w:val="0"/>
          <w:divBdr>
            <w:top w:val="none" w:sz="0" w:space="0" w:color="auto"/>
            <w:left w:val="none" w:sz="0" w:space="0" w:color="auto"/>
            <w:bottom w:val="none" w:sz="0" w:space="0" w:color="auto"/>
            <w:right w:val="none" w:sz="0" w:space="0" w:color="auto"/>
          </w:divBdr>
        </w:div>
        <w:div w:id="1637562096">
          <w:marLeft w:val="0"/>
          <w:marRight w:val="0"/>
          <w:marTop w:val="0"/>
          <w:marBottom w:val="0"/>
          <w:divBdr>
            <w:top w:val="none" w:sz="0" w:space="0" w:color="auto"/>
            <w:left w:val="none" w:sz="0" w:space="0" w:color="auto"/>
            <w:bottom w:val="none" w:sz="0" w:space="0" w:color="auto"/>
            <w:right w:val="none" w:sz="0" w:space="0" w:color="auto"/>
          </w:divBdr>
        </w:div>
        <w:div w:id="744423751">
          <w:marLeft w:val="0"/>
          <w:marRight w:val="0"/>
          <w:marTop w:val="0"/>
          <w:marBottom w:val="0"/>
          <w:divBdr>
            <w:top w:val="none" w:sz="0" w:space="0" w:color="auto"/>
            <w:left w:val="none" w:sz="0" w:space="0" w:color="auto"/>
            <w:bottom w:val="none" w:sz="0" w:space="0" w:color="auto"/>
            <w:right w:val="none" w:sz="0" w:space="0" w:color="auto"/>
          </w:divBdr>
        </w:div>
        <w:div w:id="1997758859">
          <w:marLeft w:val="0"/>
          <w:marRight w:val="0"/>
          <w:marTop w:val="0"/>
          <w:marBottom w:val="0"/>
          <w:divBdr>
            <w:top w:val="none" w:sz="0" w:space="0" w:color="auto"/>
            <w:left w:val="none" w:sz="0" w:space="0" w:color="auto"/>
            <w:bottom w:val="none" w:sz="0" w:space="0" w:color="auto"/>
            <w:right w:val="none" w:sz="0" w:space="0" w:color="auto"/>
          </w:divBdr>
        </w:div>
        <w:div w:id="1153183319">
          <w:marLeft w:val="0"/>
          <w:marRight w:val="0"/>
          <w:marTop w:val="0"/>
          <w:marBottom w:val="0"/>
          <w:divBdr>
            <w:top w:val="none" w:sz="0" w:space="0" w:color="auto"/>
            <w:left w:val="none" w:sz="0" w:space="0" w:color="auto"/>
            <w:bottom w:val="none" w:sz="0" w:space="0" w:color="auto"/>
            <w:right w:val="none" w:sz="0" w:space="0" w:color="auto"/>
          </w:divBdr>
        </w:div>
        <w:div w:id="1492406434">
          <w:marLeft w:val="0"/>
          <w:marRight w:val="0"/>
          <w:marTop w:val="0"/>
          <w:marBottom w:val="0"/>
          <w:divBdr>
            <w:top w:val="none" w:sz="0" w:space="0" w:color="auto"/>
            <w:left w:val="none" w:sz="0" w:space="0" w:color="auto"/>
            <w:bottom w:val="none" w:sz="0" w:space="0" w:color="auto"/>
            <w:right w:val="none" w:sz="0" w:space="0" w:color="auto"/>
          </w:divBdr>
        </w:div>
        <w:div w:id="1830367635">
          <w:marLeft w:val="0"/>
          <w:marRight w:val="0"/>
          <w:marTop w:val="0"/>
          <w:marBottom w:val="0"/>
          <w:divBdr>
            <w:top w:val="none" w:sz="0" w:space="0" w:color="auto"/>
            <w:left w:val="none" w:sz="0" w:space="0" w:color="auto"/>
            <w:bottom w:val="none" w:sz="0" w:space="0" w:color="auto"/>
            <w:right w:val="none" w:sz="0" w:space="0" w:color="auto"/>
          </w:divBdr>
        </w:div>
        <w:div w:id="2048600016">
          <w:marLeft w:val="0"/>
          <w:marRight w:val="0"/>
          <w:marTop w:val="0"/>
          <w:marBottom w:val="0"/>
          <w:divBdr>
            <w:top w:val="none" w:sz="0" w:space="0" w:color="auto"/>
            <w:left w:val="none" w:sz="0" w:space="0" w:color="auto"/>
            <w:bottom w:val="none" w:sz="0" w:space="0" w:color="auto"/>
            <w:right w:val="none" w:sz="0" w:space="0" w:color="auto"/>
          </w:divBdr>
        </w:div>
        <w:div w:id="1720204109">
          <w:marLeft w:val="0"/>
          <w:marRight w:val="0"/>
          <w:marTop w:val="0"/>
          <w:marBottom w:val="0"/>
          <w:divBdr>
            <w:top w:val="none" w:sz="0" w:space="0" w:color="auto"/>
            <w:left w:val="none" w:sz="0" w:space="0" w:color="auto"/>
            <w:bottom w:val="none" w:sz="0" w:space="0" w:color="auto"/>
            <w:right w:val="none" w:sz="0" w:space="0" w:color="auto"/>
          </w:divBdr>
        </w:div>
        <w:div w:id="55399618">
          <w:marLeft w:val="0"/>
          <w:marRight w:val="0"/>
          <w:marTop w:val="0"/>
          <w:marBottom w:val="0"/>
          <w:divBdr>
            <w:top w:val="none" w:sz="0" w:space="0" w:color="auto"/>
            <w:left w:val="none" w:sz="0" w:space="0" w:color="auto"/>
            <w:bottom w:val="none" w:sz="0" w:space="0" w:color="auto"/>
            <w:right w:val="none" w:sz="0" w:space="0" w:color="auto"/>
          </w:divBdr>
        </w:div>
        <w:div w:id="661009206">
          <w:marLeft w:val="0"/>
          <w:marRight w:val="0"/>
          <w:marTop w:val="0"/>
          <w:marBottom w:val="0"/>
          <w:divBdr>
            <w:top w:val="none" w:sz="0" w:space="0" w:color="auto"/>
            <w:left w:val="none" w:sz="0" w:space="0" w:color="auto"/>
            <w:bottom w:val="none" w:sz="0" w:space="0" w:color="auto"/>
            <w:right w:val="none" w:sz="0" w:space="0" w:color="auto"/>
          </w:divBdr>
        </w:div>
        <w:div w:id="699865802">
          <w:marLeft w:val="0"/>
          <w:marRight w:val="0"/>
          <w:marTop w:val="0"/>
          <w:marBottom w:val="0"/>
          <w:divBdr>
            <w:top w:val="none" w:sz="0" w:space="0" w:color="auto"/>
            <w:left w:val="none" w:sz="0" w:space="0" w:color="auto"/>
            <w:bottom w:val="none" w:sz="0" w:space="0" w:color="auto"/>
            <w:right w:val="none" w:sz="0" w:space="0" w:color="auto"/>
          </w:divBdr>
        </w:div>
        <w:div w:id="978605374">
          <w:marLeft w:val="0"/>
          <w:marRight w:val="0"/>
          <w:marTop w:val="0"/>
          <w:marBottom w:val="0"/>
          <w:divBdr>
            <w:top w:val="none" w:sz="0" w:space="0" w:color="auto"/>
            <w:left w:val="none" w:sz="0" w:space="0" w:color="auto"/>
            <w:bottom w:val="none" w:sz="0" w:space="0" w:color="auto"/>
            <w:right w:val="none" w:sz="0" w:space="0" w:color="auto"/>
          </w:divBdr>
        </w:div>
        <w:div w:id="1544173398">
          <w:marLeft w:val="0"/>
          <w:marRight w:val="0"/>
          <w:marTop w:val="0"/>
          <w:marBottom w:val="0"/>
          <w:divBdr>
            <w:top w:val="none" w:sz="0" w:space="0" w:color="auto"/>
            <w:left w:val="none" w:sz="0" w:space="0" w:color="auto"/>
            <w:bottom w:val="none" w:sz="0" w:space="0" w:color="auto"/>
            <w:right w:val="none" w:sz="0" w:space="0" w:color="auto"/>
          </w:divBdr>
        </w:div>
        <w:div w:id="1683976175">
          <w:marLeft w:val="0"/>
          <w:marRight w:val="0"/>
          <w:marTop w:val="0"/>
          <w:marBottom w:val="0"/>
          <w:divBdr>
            <w:top w:val="none" w:sz="0" w:space="0" w:color="auto"/>
            <w:left w:val="none" w:sz="0" w:space="0" w:color="auto"/>
            <w:bottom w:val="none" w:sz="0" w:space="0" w:color="auto"/>
            <w:right w:val="none" w:sz="0" w:space="0" w:color="auto"/>
          </w:divBdr>
        </w:div>
        <w:div w:id="1114515531">
          <w:marLeft w:val="0"/>
          <w:marRight w:val="0"/>
          <w:marTop w:val="0"/>
          <w:marBottom w:val="0"/>
          <w:divBdr>
            <w:top w:val="none" w:sz="0" w:space="0" w:color="auto"/>
            <w:left w:val="none" w:sz="0" w:space="0" w:color="auto"/>
            <w:bottom w:val="none" w:sz="0" w:space="0" w:color="auto"/>
            <w:right w:val="none" w:sz="0" w:space="0" w:color="auto"/>
          </w:divBdr>
        </w:div>
        <w:div w:id="1476990129">
          <w:marLeft w:val="0"/>
          <w:marRight w:val="0"/>
          <w:marTop w:val="0"/>
          <w:marBottom w:val="0"/>
          <w:divBdr>
            <w:top w:val="none" w:sz="0" w:space="0" w:color="auto"/>
            <w:left w:val="none" w:sz="0" w:space="0" w:color="auto"/>
            <w:bottom w:val="none" w:sz="0" w:space="0" w:color="auto"/>
            <w:right w:val="none" w:sz="0" w:space="0" w:color="auto"/>
          </w:divBdr>
        </w:div>
        <w:div w:id="1637028877">
          <w:marLeft w:val="0"/>
          <w:marRight w:val="0"/>
          <w:marTop w:val="0"/>
          <w:marBottom w:val="0"/>
          <w:divBdr>
            <w:top w:val="none" w:sz="0" w:space="0" w:color="auto"/>
            <w:left w:val="none" w:sz="0" w:space="0" w:color="auto"/>
            <w:bottom w:val="none" w:sz="0" w:space="0" w:color="auto"/>
            <w:right w:val="none" w:sz="0" w:space="0" w:color="auto"/>
          </w:divBdr>
        </w:div>
        <w:div w:id="1152408588">
          <w:marLeft w:val="0"/>
          <w:marRight w:val="0"/>
          <w:marTop w:val="0"/>
          <w:marBottom w:val="0"/>
          <w:divBdr>
            <w:top w:val="none" w:sz="0" w:space="0" w:color="auto"/>
            <w:left w:val="none" w:sz="0" w:space="0" w:color="auto"/>
            <w:bottom w:val="none" w:sz="0" w:space="0" w:color="auto"/>
            <w:right w:val="none" w:sz="0" w:space="0" w:color="auto"/>
          </w:divBdr>
        </w:div>
        <w:div w:id="1267421073">
          <w:marLeft w:val="0"/>
          <w:marRight w:val="0"/>
          <w:marTop w:val="0"/>
          <w:marBottom w:val="0"/>
          <w:divBdr>
            <w:top w:val="none" w:sz="0" w:space="0" w:color="auto"/>
            <w:left w:val="none" w:sz="0" w:space="0" w:color="auto"/>
            <w:bottom w:val="none" w:sz="0" w:space="0" w:color="auto"/>
            <w:right w:val="none" w:sz="0" w:space="0" w:color="auto"/>
          </w:divBdr>
        </w:div>
        <w:div w:id="247348582">
          <w:marLeft w:val="0"/>
          <w:marRight w:val="0"/>
          <w:marTop w:val="0"/>
          <w:marBottom w:val="0"/>
          <w:divBdr>
            <w:top w:val="none" w:sz="0" w:space="0" w:color="auto"/>
            <w:left w:val="none" w:sz="0" w:space="0" w:color="auto"/>
            <w:bottom w:val="none" w:sz="0" w:space="0" w:color="auto"/>
            <w:right w:val="none" w:sz="0" w:space="0" w:color="auto"/>
          </w:divBdr>
        </w:div>
      </w:divsChild>
    </w:div>
    <w:div w:id="567960056">
      <w:bodyDiv w:val="1"/>
      <w:marLeft w:val="0"/>
      <w:marRight w:val="0"/>
      <w:marTop w:val="0"/>
      <w:marBottom w:val="0"/>
      <w:divBdr>
        <w:top w:val="none" w:sz="0" w:space="0" w:color="auto"/>
        <w:left w:val="none" w:sz="0" w:space="0" w:color="auto"/>
        <w:bottom w:val="none" w:sz="0" w:space="0" w:color="auto"/>
        <w:right w:val="none" w:sz="0" w:space="0" w:color="auto"/>
      </w:divBdr>
      <w:divsChild>
        <w:div w:id="638464125">
          <w:marLeft w:val="0"/>
          <w:marRight w:val="0"/>
          <w:marTop w:val="0"/>
          <w:marBottom w:val="0"/>
          <w:divBdr>
            <w:top w:val="none" w:sz="0" w:space="0" w:color="auto"/>
            <w:left w:val="none" w:sz="0" w:space="0" w:color="auto"/>
            <w:bottom w:val="none" w:sz="0" w:space="0" w:color="auto"/>
            <w:right w:val="none" w:sz="0" w:space="0" w:color="auto"/>
          </w:divBdr>
        </w:div>
        <w:div w:id="1149128490">
          <w:marLeft w:val="0"/>
          <w:marRight w:val="0"/>
          <w:marTop w:val="0"/>
          <w:marBottom w:val="0"/>
          <w:divBdr>
            <w:top w:val="none" w:sz="0" w:space="0" w:color="auto"/>
            <w:left w:val="none" w:sz="0" w:space="0" w:color="auto"/>
            <w:bottom w:val="none" w:sz="0" w:space="0" w:color="auto"/>
            <w:right w:val="none" w:sz="0" w:space="0" w:color="auto"/>
          </w:divBdr>
        </w:div>
        <w:div w:id="762140947">
          <w:marLeft w:val="0"/>
          <w:marRight w:val="0"/>
          <w:marTop w:val="0"/>
          <w:marBottom w:val="0"/>
          <w:divBdr>
            <w:top w:val="none" w:sz="0" w:space="0" w:color="auto"/>
            <w:left w:val="none" w:sz="0" w:space="0" w:color="auto"/>
            <w:bottom w:val="none" w:sz="0" w:space="0" w:color="auto"/>
            <w:right w:val="none" w:sz="0" w:space="0" w:color="auto"/>
          </w:divBdr>
        </w:div>
        <w:div w:id="1331955823">
          <w:marLeft w:val="0"/>
          <w:marRight w:val="0"/>
          <w:marTop w:val="0"/>
          <w:marBottom w:val="0"/>
          <w:divBdr>
            <w:top w:val="none" w:sz="0" w:space="0" w:color="auto"/>
            <w:left w:val="none" w:sz="0" w:space="0" w:color="auto"/>
            <w:bottom w:val="none" w:sz="0" w:space="0" w:color="auto"/>
            <w:right w:val="none" w:sz="0" w:space="0" w:color="auto"/>
          </w:divBdr>
        </w:div>
        <w:div w:id="148061677">
          <w:marLeft w:val="0"/>
          <w:marRight w:val="0"/>
          <w:marTop w:val="0"/>
          <w:marBottom w:val="0"/>
          <w:divBdr>
            <w:top w:val="none" w:sz="0" w:space="0" w:color="auto"/>
            <w:left w:val="none" w:sz="0" w:space="0" w:color="auto"/>
            <w:bottom w:val="none" w:sz="0" w:space="0" w:color="auto"/>
            <w:right w:val="none" w:sz="0" w:space="0" w:color="auto"/>
          </w:divBdr>
        </w:div>
        <w:div w:id="1382754997">
          <w:marLeft w:val="0"/>
          <w:marRight w:val="0"/>
          <w:marTop w:val="0"/>
          <w:marBottom w:val="0"/>
          <w:divBdr>
            <w:top w:val="none" w:sz="0" w:space="0" w:color="auto"/>
            <w:left w:val="none" w:sz="0" w:space="0" w:color="auto"/>
            <w:bottom w:val="none" w:sz="0" w:space="0" w:color="auto"/>
            <w:right w:val="none" w:sz="0" w:space="0" w:color="auto"/>
          </w:divBdr>
        </w:div>
        <w:div w:id="1843741052">
          <w:marLeft w:val="0"/>
          <w:marRight w:val="0"/>
          <w:marTop w:val="0"/>
          <w:marBottom w:val="0"/>
          <w:divBdr>
            <w:top w:val="none" w:sz="0" w:space="0" w:color="auto"/>
            <w:left w:val="none" w:sz="0" w:space="0" w:color="auto"/>
            <w:bottom w:val="none" w:sz="0" w:space="0" w:color="auto"/>
            <w:right w:val="none" w:sz="0" w:space="0" w:color="auto"/>
          </w:divBdr>
        </w:div>
        <w:div w:id="1391002018">
          <w:marLeft w:val="0"/>
          <w:marRight w:val="0"/>
          <w:marTop w:val="0"/>
          <w:marBottom w:val="0"/>
          <w:divBdr>
            <w:top w:val="none" w:sz="0" w:space="0" w:color="auto"/>
            <w:left w:val="none" w:sz="0" w:space="0" w:color="auto"/>
            <w:bottom w:val="none" w:sz="0" w:space="0" w:color="auto"/>
            <w:right w:val="none" w:sz="0" w:space="0" w:color="auto"/>
          </w:divBdr>
        </w:div>
        <w:div w:id="949167745">
          <w:marLeft w:val="0"/>
          <w:marRight w:val="0"/>
          <w:marTop w:val="0"/>
          <w:marBottom w:val="0"/>
          <w:divBdr>
            <w:top w:val="none" w:sz="0" w:space="0" w:color="auto"/>
            <w:left w:val="none" w:sz="0" w:space="0" w:color="auto"/>
            <w:bottom w:val="none" w:sz="0" w:space="0" w:color="auto"/>
            <w:right w:val="none" w:sz="0" w:space="0" w:color="auto"/>
          </w:divBdr>
        </w:div>
        <w:div w:id="1195313491">
          <w:marLeft w:val="0"/>
          <w:marRight w:val="0"/>
          <w:marTop w:val="0"/>
          <w:marBottom w:val="0"/>
          <w:divBdr>
            <w:top w:val="none" w:sz="0" w:space="0" w:color="auto"/>
            <w:left w:val="none" w:sz="0" w:space="0" w:color="auto"/>
            <w:bottom w:val="none" w:sz="0" w:space="0" w:color="auto"/>
            <w:right w:val="none" w:sz="0" w:space="0" w:color="auto"/>
          </w:divBdr>
        </w:div>
        <w:div w:id="1389378568">
          <w:marLeft w:val="0"/>
          <w:marRight w:val="0"/>
          <w:marTop w:val="0"/>
          <w:marBottom w:val="0"/>
          <w:divBdr>
            <w:top w:val="none" w:sz="0" w:space="0" w:color="auto"/>
            <w:left w:val="none" w:sz="0" w:space="0" w:color="auto"/>
            <w:bottom w:val="none" w:sz="0" w:space="0" w:color="auto"/>
            <w:right w:val="none" w:sz="0" w:space="0" w:color="auto"/>
          </w:divBdr>
        </w:div>
        <w:div w:id="158472364">
          <w:marLeft w:val="0"/>
          <w:marRight w:val="0"/>
          <w:marTop w:val="0"/>
          <w:marBottom w:val="0"/>
          <w:divBdr>
            <w:top w:val="none" w:sz="0" w:space="0" w:color="auto"/>
            <w:left w:val="none" w:sz="0" w:space="0" w:color="auto"/>
            <w:bottom w:val="none" w:sz="0" w:space="0" w:color="auto"/>
            <w:right w:val="none" w:sz="0" w:space="0" w:color="auto"/>
          </w:divBdr>
        </w:div>
        <w:div w:id="65500170">
          <w:marLeft w:val="0"/>
          <w:marRight w:val="0"/>
          <w:marTop w:val="0"/>
          <w:marBottom w:val="0"/>
          <w:divBdr>
            <w:top w:val="none" w:sz="0" w:space="0" w:color="auto"/>
            <w:left w:val="none" w:sz="0" w:space="0" w:color="auto"/>
            <w:bottom w:val="none" w:sz="0" w:space="0" w:color="auto"/>
            <w:right w:val="none" w:sz="0" w:space="0" w:color="auto"/>
          </w:divBdr>
        </w:div>
        <w:div w:id="1004674504">
          <w:marLeft w:val="0"/>
          <w:marRight w:val="0"/>
          <w:marTop w:val="0"/>
          <w:marBottom w:val="0"/>
          <w:divBdr>
            <w:top w:val="none" w:sz="0" w:space="0" w:color="auto"/>
            <w:left w:val="none" w:sz="0" w:space="0" w:color="auto"/>
            <w:bottom w:val="none" w:sz="0" w:space="0" w:color="auto"/>
            <w:right w:val="none" w:sz="0" w:space="0" w:color="auto"/>
          </w:divBdr>
        </w:div>
        <w:div w:id="394280389">
          <w:marLeft w:val="0"/>
          <w:marRight w:val="0"/>
          <w:marTop w:val="0"/>
          <w:marBottom w:val="0"/>
          <w:divBdr>
            <w:top w:val="none" w:sz="0" w:space="0" w:color="auto"/>
            <w:left w:val="none" w:sz="0" w:space="0" w:color="auto"/>
            <w:bottom w:val="none" w:sz="0" w:space="0" w:color="auto"/>
            <w:right w:val="none" w:sz="0" w:space="0" w:color="auto"/>
          </w:divBdr>
        </w:div>
        <w:div w:id="1141800618">
          <w:marLeft w:val="0"/>
          <w:marRight w:val="0"/>
          <w:marTop w:val="0"/>
          <w:marBottom w:val="0"/>
          <w:divBdr>
            <w:top w:val="none" w:sz="0" w:space="0" w:color="auto"/>
            <w:left w:val="none" w:sz="0" w:space="0" w:color="auto"/>
            <w:bottom w:val="none" w:sz="0" w:space="0" w:color="auto"/>
            <w:right w:val="none" w:sz="0" w:space="0" w:color="auto"/>
          </w:divBdr>
        </w:div>
        <w:div w:id="2032880583">
          <w:marLeft w:val="0"/>
          <w:marRight w:val="0"/>
          <w:marTop w:val="0"/>
          <w:marBottom w:val="0"/>
          <w:divBdr>
            <w:top w:val="none" w:sz="0" w:space="0" w:color="auto"/>
            <w:left w:val="none" w:sz="0" w:space="0" w:color="auto"/>
            <w:bottom w:val="none" w:sz="0" w:space="0" w:color="auto"/>
            <w:right w:val="none" w:sz="0" w:space="0" w:color="auto"/>
          </w:divBdr>
        </w:div>
        <w:div w:id="723870863">
          <w:marLeft w:val="0"/>
          <w:marRight w:val="0"/>
          <w:marTop w:val="0"/>
          <w:marBottom w:val="0"/>
          <w:divBdr>
            <w:top w:val="none" w:sz="0" w:space="0" w:color="auto"/>
            <w:left w:val="none" w:sz="0" w:space="0" w:color="auto"/>
            <w:bottom w:val="none" w:sz="0" w:space="0" w:color="auto"/>
            <w:right w:val="none" w:sz="0" w:space="0" w:color="auto"/>
          </w:divBdr>
        </w:div>
        <w:div w:id="1943537721">
          <w:marLeft w:val="0"/>
          <w:marRight w:val="0"/>
          <w:marTop w:val="0"/>
          <w:marBottom w:val="0"/>
          <w:divBdr>
            <w:top w:val="none" w:sz="0" w:space="0" w:color="auto"/>
            <w:left w:val="none" w:sz="0" w:space="0" w:color="auto"/>
            <w:bottom w:val="none" w:sz="0" w:space="0" w:color="auto"/>
            <w:right w:val="none" w:sz="0" w:space="0" w:color="auto"/>
          </w:divBdr>
        </w:div>
        <w:div w:id="241263640">
          <w:marLeft w:val="0"/>
          <w:marRight w:val="0"/>
          <w:marTop w:val="0"/>
          <w:marBottom w:val="0"/>
          <w:divBdr>
            <w:top w:val="none" w:sz="0" w:space="0" w:color="auto"/>
            <w:left w:val="none" w:sz="0" w:space="0" w:color="auto"/>
            <w:bottom w:val="none" w:sz="0" w:space="0" w:color="auto"/>
            <w:right w:val="none" w:sz="0" w:space="0" w:color="auto"/>
          </w:divBdr>
        </w:div>
        <w:div w:id="322592282">
          <w:marLeft w:val="0"/>
          <w:marRight w:val="0"/>
          <w:marTop w:val="0"/>
          <w:marBottom w:val="0"/>
          <w:divBdr>
            <w:top w:val="none" w:sz="0" w:space="0" w:color="auto"/>
            <w:left w:val="none" w:sz="0" w:space="0" w:color="auto"/>
            <w:bottom w:val="none" w:sz="0" w:space="0" w:color="auto"/>
            <w:right w:val="none" w:sz="0" w:space="0" w:color="auto"/>
          </w:divBdr>
        </w:div>
        <w:div w:id="700473658">
          <w:marLeft w:val="0"/>
          <w:marRight w:val="0"/>
          <w:marTop w:val="0"/>
          <w:marBottom w:val="0"/>
          <w:divBdr>
            <w:top w:val="none" w:sz="0" w:space="0" w:color="auto"/>
            <w:left w:val="none" w:sz="0" w:space="0" w:color="auto"/>
            <w:bottom w:val="none" w:sz="0" w:space="0" w:color="auto"/>
            <w:right w:val="none" w:sz="0" w:space="0" w:color="auto"/>
          </w:divBdr>
        </w:div>
        <w:div w:id="233392783">
          <w:marLeft w:val="0"/>
          <w:marRight w:val="0"/>
          <w:marTop w:val="0"/>
          <w:marBottom w:val="0"/>
          <w:divBdr>
            <w:top w:val="none" w:sz="0" w:space="0" w:color="auto"/>
            <w:left w:val="none" w:sz="0" w:space="0" w:color="auto"/>
            <w:bottom w:val="none" w:sz="0" w:space="0" w:color="auto"/>
            <w:right w:val="none" w:sz="0" w:space="0" w:color="auto"/>
          </w:divBdr>
        </w:div>
        <w:div w:id="1961717997">
          <w:marLeft w:val="0"/>
          <w:marRight w:val="0"/>
          <w:marTop w:val="0"/>
          <w:marBottom w:val="0"/>
          <w:divBdr>
            <w:top w:val="none" w:sz="0" w:space="0" w:color="auto"/>
            <w:left w:val="none" w:sz="0" w:space="0" w:color="auto"/>
            <w:bottom w:val="none" w:sz="0" w:space="0" w:color="auto"/>
            <w:right w:val="none" w:sz="0" w:space="0" w:color="auto"/>
          </w:divBdr>
        </w:div>
        <w:div w:id="1842155475">
          <w:marLeft w:val="0"/>
          <w:marRight w:val="0"/>
          <w:marTop w:val="0"/>
          <w:marBottom w:val="0"/>
          <w:divBdr>
            <w:top w:val="none" w:sz="0" w:space="0" w:color="auto"/>
            <w:left w:val="none" w:sz="0" w:space="0" w:color="auto"/>
            <w:bottom w:val="none" w:sz="0" w:space="0" w:color="auto"/>
            <w:right w:val="none" w:sz="0" w:space="0" w:color="auto"/>
          </w:divBdr>
        </w:div>
        <w:div w:id="518156053">
          <w:marLeft w:val="0"/>
          <w:marRight w:val="0"/>
          <w:marTop w:val="0"/>
          <w:marBottom w:val="0"/>
          <w:divBdr>
            <w:top w:val="none" w:sz="0" w:space="0" w:color="auto"/>
            <w:left w:val="none" w:sz="0" w:space="0" w:color="auto"/>
            <w:bottom w:val="none" w:sz="0" w:space="0" w:color="auto"/>
            <w:right w:val="none" w:sz="0" w:space="0" w:color="auto"/>
          </w:divBdr>
        </w:div>
        <w:div w:id="309359828">
          <w:marLeft w:val="0"/>
          <w:marRight w:val="0"/>
          <w:marTop w:val="0"/>
          <w:marBottom w:val="0"/>
          <w:divBdr>
            <w:top w:val="none" w:sz="0" w:space="0" w:color="auto"/>
            <w:left w:val="none" w:sz="0" w:space="0" w:color="auto"/>
            <w:bottom w:val="none" w:sz="0" w:space="0" w:color="auto"/>
            <w:right w:val="none" w:sz="0" w:space="0" w:color="auto"/>
          </w:divBdr>
        </w:div>
        <w:div w:id="332495178">
          <w:marLeft w:val="0"/>
          <w:marRight w:val="0"/>
          <w:marTop w:val="0"/>
          <w:marBottom w:val="0"/>
          <w:divBdr>
            <w:top w:val="none" w:sz="0" w:space="0" w:color="auto"/>
            <w:left w:val="none" w:sz="0" w:space="0" w:color="auto"/>
            <w:bottom w:val="none" w:sz="0" w:space="0" w:color="auto"/>
            <w:right w:val="none" w:sz="0" w:space="0" w:color="auto"/>
          </w:divBdr>
        </w:div>
        <w:div w:id="714937255">
          <w:marLeft w:val="0"/>
          <w:marRight w:val="0"/>
          <w:marTop w:val="0"/>
          <w:marBottom w:val="0"/>
          <w:divBdr>
            <w:top w:val="none" w:sz="0" w:space="0" w:color="auto"/>
            <w:left w:val="none" w:sz="0" w:space="0" w:color="auto"/>
            <w:bottom w:val="none" w:sz="0" w:space="0" w:color="auto"/>
            <w:right w:val="none" w:sz="0" w:space="0" w:color="auto"/>
          </w:divBdr>
        </w:div>
        <w:div w:id="2107578307">
          <w:marLeft w:val="0"/>
          <w:marRight w:val="0"/>
          <w:marTop w:val="0"/>
          <w:marBottom w:val="0"/>
          <w:divBdr>
            <w:top w:val="none" w:sz="0" w:space="0" w:color="auto"/>
            <w:left w:val="none" w:sz="0" w:space="0" w:color="auto"/>
            <w:bottom w:val="none" w:sz="0" w:space="0" w:color="auto"/>
            <w:right w:val="none" w:sz="0" w:space="0" w:color="auto"/>
          </w:divBdr>
        </w:div>
        <w:div w:id="730932332">
          <w:marLeft w:val="0"/>
          <w:marRight w:val="0"/>
          <w:marTop w:val="0"/>
          <w:marBottom w:val="0"/>
          <w:divBdr>
            <w:top w:val="none" w:sz="0" w:space="0" w:color="auto"/>
            <w:left w:val="none" w:sz="0" w:space="0" w:color="auto"/>
            <w:bottom w:val="none" w:sz="0" w:space="0" w:color="auto"/>
            <w:right w:val="none" w:sz="0" w:space="0" w:color="auto"/>
          </w:divBdr>
        </w:div>
        <w:div w:id="1285188806">
          <w:marLeft w:val="0"/>
          <w:marRight w:val="0"/>
          <w:marTop w:val="0"/>
          <w:marBottom w:val="0"/>
          <w:divBdr>
            <w:top w:val="none" w:sz="0" w:space="0" w:color="auto"/>
            <w:left w:val="none" w:sz="0" w:space="0" w:color="auto"/>
            <w:bottom w:val="none" w:sz="0" w:space="0" w:color="auto"/>
            <w:right w:val="none" w:sz="0" w:space="0" w:color="auto"/>
          </w:divBdr>
        </w:div>
        <w:div w:id="483737988">
          <w:marLeft w:val="0"/>
          <w:marRight w:val="0"/>
          <w:marTop w:val="0"/>
          <w:marBottom w:val="0"/>
          <w:divBdr>
            <w:top w:val="none" w:sz="0" w:space="0" w:color="auto"/>
            <w:left w:val="none" w:sz="0" w:space="0" w:color="auto"/>
            <w:bottom w:val="none" w:sz="0" w:space="0" w:color="auto"/>
            <w:right w:val="none" w:sz="0" w:space="0" w:color="auto"/>
          </w:divBdr>
        </w:div>
        <w:div w:id="30545462">
          <w:marLeft w:val="0"/>
          <w:marRight w:val="0"/>
          <w:marTop w:val="0"/>
          <w:marBottom w:val="0"/>
          <w:divBdr>
            <w:top w:val="none" w:sz="0" w:space="0" w:color="auto"/>
            <w:left w:val="none" w:sz="0" w:space="0" w:color="auto"/>
            <w:bottom w:val="none" w:sz="0" w:space="0" w:color="auto"/>
            <w:right w:val="none" w:sz="0" w:space="0" w:color="auto"/>
          </w:divBdr>
        </w:div>
        <w:div w:id="299265031">
          <w:marLeft w:val="0"/>
          <w:marRight w:val="0"/>
          <w:marTop w:val="0"/>
          <w:marBottom w:val="0"/>
          <w:divBdr>
            <w:top w:val="none" w:sz="0" w:space="0" w:color="auto"/>
            <w:left w:val="none" w:sz="0" w:space="0" w:color="auto"/>
            <w:bottom w:val="none" w:sz="0" w:space="0" w:color="auto"/>
            <w:right w:val="none" w:sz="0" w:space="0" w:color="auto"/>
          </w:divBdr>
        </w:div>
        <w:div w:id="30768528">
          <w:marLeft w:val="0"/>
          <w:marRight w:val="0"/>
          <w:marTop w:val="0"/>
          <w:marBottom w:val="0"/>
          <w:divBdr>
            <w:top w:val="none" w:sz="0" w:space="0" w:color="auto"/>
            <w:left w:val="none" w:sz="0" w:space="0" w:color="auto"/>
            <w:bottom w:val="none" w:sz="0" w:space="0" w:color="auto"/>
            <w:right w:val="none" w:sz="0" w:space="0" w:color="auto"/>
          </w:divBdr>
        </w:div>
        <w:div w:id="413670039">
          <w:marLeft w:val="0"/>
          <w:marRight w:val="0"/>
          <w:marTop w:val="0"/>
          <w:marBottom w:val="0"/>
          <w:divBdr>
            <w:top w:val="none" w:sz="0" w:space="0" w:color="auto"/>
            <w:left w:val="none" w:sz="0" w:space="0" w:color="auto"/>
            <w:bottom w:val="none" w:sz="0" w:space="0" w:color="auto"/>
            <w:right w:val="none" w:sz="0" w:space="0" w:color="auto"/>
          </w:divBdr>
        </w:div>
      </w:divsChild>
    </w:div>
    <w:div w:id="772096962">
      <w:bodyDiv w:val="1"/>
      <w:marLeft w:val="0"/>
      <w:marRight w:val="0"/>
      <w:marTop w:val="0"/>
      <w:marBottom w:val="0"/>
      <w:divBdr>
        <w:top w:val="none" w:sz="0" w:space="0" w:color="auto"/>
        <w:left w:val="none" w:sz="0" w:space="0" w:color="auto"/>
        <w:bottom w:val="none" w:sz="0" w:space="0" w:color="auto"/>
        <w:right w:val="none" w:sz="0" w:space="0" w:color="auto"/>
      </w:divBdr>
    </w:div>
    <w:div w:id="953436767">
      <w:bodyDiv w:val="1"/>
      <w:marLeft w:val="0"/>
      <w:marRight w:val="0"/>
      <w:marTop w:val="0"/>
      <w:marBottom w:val="0"/>
      <w:divBdr>
        <w:top w:val="none" w:sz="0" w:space="0" w:color="auto"/>
        <w:left w:val="none" w:sz="0" w:space="0" w:color="auto"/>
        <w:bottom w:val="none" w:sz="0" w:space="0" w:color="auto"/>
        <w:right w:val="none" w:sz="0" w:space="0" w:color="auto"/>
      </w:divBdr>
    </w:div>
    <w:div w:id="1007439007">
      <w:bodyDiv w:val="1"/>
      <w:marLeft w:val="0"/>
      <w:marRight w:val="0"/>
      <w:marTop w:val="0"/>
      <w:marBottom w:val="0"/>
      <w:divBdr>
        <w:top w:val="none" w:sz="0" w:space="0" w:color="auto"/>
        <w:left w:val="none" w:sz="0" w:space="0" w:color="auto"/>
        <w:bottom w:val="none" w:sz="0" w:space="0" w:color="auto"/>
        <w:right w:val="none" w:sz="0" w:space="0" w:color="auto"/>
      </w:divBdr>
    </w:div>
    <w:div w:id="1058430534">
      <w:bodyDiv w:val="1"/>
      <w:marLeft w:val="0"/>
      <w:marRight w:val="0"/>
      <w:marTop w:val="0"/>
      <w:marBottom w:val="0"/>
      <w:divBdr>
        <w:top w:val="none" w:sz="0" w:space="0" w:color="auto"/>
        <w:left w:val="none" w:sz="0" w:space="0" w:color="auto"/>
        <w:bottom w:val="none" w:sz="0" w:space="0" w:color="auto"/>
        <w:right w:val="none" w:sz="0" w:space="0" w:color="auto"/>
      </w:divBdr>
    </w:div>
    <w:div w:id="1085951969">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38590051">
      <w:bodyDiv w:val="1"/>
      <w:marLeft w:val="0"/>
      <w:marRight w:val="0"/>
      <w:marTop w:val="0"/>
      <w:marBottom w:val="0"/>
      <w:divBdr>
        <w:top w:val="none" w:sz="0" w:space="0" w:color="auto"/>
        <w:left w:val="none" w:sz="0" w:space="0" w:color="auto"/>
        <w:bottom w:val="none" w:sz="0" w:space="0" w:color="auto"/>
        <w:right w:val="none" w:sz="0" w:space="0" w:color="auto"/>
      </w:divBdr>
      <w:divsChild>
        <w:div w:id="34358020">
          <w:marLeft w:val="0"/>
          <w:marRight w:val="0"/>
          <w:marTop w:val="0"/>
          <w:marBottom w:val="0"/>
          <w:divBdr>
            <w:top w:val="none" w:sz="0" w:space="0" w:color="auto"/>
            <w:left w:val="none" w:sz="0" w:space="0" w:color="auto"/>
            <w:bottom w:val="none" w:sz="0" w:space="0" w:color="auto"/>
            <w:right w:val="none" w:sz="0" w:space="0" w:color="auto"/>
          </w:divBdr>
        </w:div>
        <w:div w:id="429198709">
          <w:marLeft w:val="0"/>
          <w:marRight w:val="0"/>
          <w:marTop w:val="0"/>
          <w:marBottom w:val="0"/>
          <w:divBdr>
            <w:top w:val="none" w:sz="0" w:space="0" w:color="auto"/>
            <w:left w:val="none" w:sz="0" w:space="0" w:color="auto"/>
            <w:bottom w:val="none" w:sz="0" w:space="0" w:color="auto"/>
            <w:right w:val="none" w:sz="0" w:space="0" w:color="auto"/>
          </w:divBdr>
        </w:div>
        <w:div w:id="1181622673">
          <w:marLeft w:val="0"/>
          <w:marRight w:val="0"/>
          <w:marTop w:val="0"/>
          <w:marBottom w:val="0"/>
          <w:divBdr>
            <w:top w:val="none" w:sz="0" w:space="0" w:color="auto"/>
            <w:left w:val="none" w:sz="0" w:space="0" w:color="auto"/>
            <w:bottom w:val="none" w:sz="0" w:space="0" w:color="auto"/>
            <w:right w:val="none" w:sz="0" w:space="0" w:color="auto"/>
          </w:divBdr>
        </w:div>
        <w:div w:id="1301420366">
          <w:marLeft w:val="0"/>
          <w:marRight w:val="0"/>
          <w:marTop w:val="0"/>
          <w:marBottom w:val="0"/>
          <w:divBdr>
            <w:top w:val="none" w:sz="0" w:space="0" w:color="auto"/>
            <w:left w:val="none" w:sz="0" w:space="0" w:color="auto"/>
            <w:bottom w:val="none" w:sz="0" w:space="0" w:color="auto"/>
            <w:right w:val="none" w:sz="0" w:space="0" w:color="auto"/>
          </w:divBdr>
        </w:div>
        <w:div w:id="1325746678">
          <w:marLeft w:val="0"/>
          <w:marRight w:val="0"/>
          <w:marTop w:val="0"/>
          <w:marBottom w:val="0"/>
          <w:divBdr>
            <w:top w:val="none" w:sz="0" w:space="0" w:color="auto"/>
            <w:left w:val="none" w:sz="0" w:space="0" w:color="auto"/>
            <w:bottom w:val="none" w:sz="0" w:space="0" w:color="auto"/>
            <w:right w:val="none" w:sz="0" w:space="0" w:color="auto"/>
          </w:divBdr>
        </w:div>
        <w:div w:id="1901012946">
          <w:marLeft w:val="0"/>
          <w:marRight w:val="0"/>
          <w:marTop w:val="0"/>
          <w:marBottom w:val="0"/>
          <w:divBdr>
            <w:top w:val="none" w:sz="0" w:space="0" w:color="auto"/>
            <w:left w:val="none" w:sz="0" w:space="0" w:color="auto"/>
            <w:bottom w:val="none" w:sz="0" w:space="0" w:color="auto"/>
            <w:right w:val="none" w:sz="0" w:space="0" w:color="auto"/>
          </w:divBdr>
        </w:div>
        <w:div w:id="1110584845">
          <w:marLeft w:val="0"/>
          <w:marRight w:val="0"/>
          <w:marTop w:val="0"/>
          <w:marBottom w:val="0"/>
          <w:divBdr>
            <w:top w:val="none" w:sz="0" w:space="0" w:color="auto"/>
            <w:left w:val="none" w:sz="0" w:space="0" w:color="auto"/>
            <w:bottom w:val="none" w:sz="0" w:space="0" w:color="auto"/>
            <w:right w:val="none" w:sz="0" w:space="0" w:color="auto"/>
          </w:divBdr>
        </w:div>
        <w:div w:id="1361012927">
          <w:marLeft w:val="0"/>
          <w:marRight w:val="0"/>
          <w:marTop w:val="0"/>
          <w:marBottom w:val="0"/>
          <w:divBdr>
            <w:top w:val="none" w:sz="0" w:space="0" w:color="auto"/>
            <w:left w:val="none" w:sz="0" w:space="0" w:color="auto"/>
            <w:bottom w:val="none" w:sz="0" w:space="0" w:color="auto"/>
            <w:right w:val="none" w:sz="0" w:space="0" w:color="auto"/>
          </w:divBdr>
        </w:div>
        <w:div w:id="338776209">
          <w:marLeft w:val="0"/>
          <w:marRight w:val="0"/>
          <w:marTop w:val="0"/>
          <w:marBottom w:val="0"/>
          <w:divBdr>
            <w:top w:val="none" w:sz="0" w:space="0" w:color="auto"/>
            <w:left w:val="none" w:sz="0" w:space="0" w:color="auto"/>
            <w:bottom w:val="none" w:sz="0" w:space="0" w:color="auto"/>
            <w:right w:val="none" w:sz="0" w:space="0" w:color="auto"/>
          </w:divBdr>
        </w:div>
        <w:div w:id="1582566170">
          <w:marLeft w:val="0"/>
          <w:marRight w:val="0"/>
          <w:marTop w:val="0"/>
          <w:marBottom w:val="0"/>
          <w:divBdr>
            <w:top w:val="none" w:sz="0" w:space="0" w:color="auto"/>
            <w:left w:val="none" w:sz="0" w:space="0" w:color="auto"/>
            <w:bottom w:val="none" w:sz="0" w:space="0" w:color="auto"/>
            <w:right w:val="none" w:sz="0" w:space="0" w:color="auto"/>
          </w:divBdr>
        </w:div>
        <w:div w:id="42607019">
          <w:marLeft w:val="0"/>
          <w:marRight w:val="0"/>
          <w:marTop w:val="0"/>
          <w:marBottom w:val="0"/>
          <w:divBdr>
            <w:top w:val="none" w:sz="0" w:space="0" w:color="auto"/>
            <w:left w:val="none" w:sz="0" w:space="0" w:color="auto"/>
            <w:bottom w:val="none" w:sz="0" w:space="0" w:color="auto"/>
            <w:right w:val="none" w:sz="0" w:space="0" w:color="auto"/>
          </w:divBdr>
        </w:div>
        <w:div w:id="1065296540">
          <w:marLeft w:val="0"/>
          <w:marRight w:val="0"/>
          <w:marTop w:val="0"/>
          <w:marBottom w:val="0"/>
          <w:divBdr>
            <w:top w:val="none" w:sz="0" w:space="0" w:color="auto"/>
            <w:left w:val="none" w:sz="0" w:space="0" w:color="auto"/>
            <w:bottom w:val="none" w:sz="0" w:space="0" w:color="auto"/>
            <w:right w:val="none" w:sz="0" w:space="0" w:color="auto"/>
          </w:divBdr>
        </w:div>
        <w:div w:id="1073159819">
          <w:marLeft w:val="0"/>
          <w:marRight w:val="0"/>
          <w:marTop w:val="0"/>
          <w:marBottom w:val="0"/>
          <w:divBdr>
            <w:top w:val="none" w:sz="0" w:space="0" w:color="auto"/>
            <w:left w:val="none" w:sz="0" w:space="0" w:color="auto"/>
            <w:bottom w:val="none" w:sz="0" w:space="0" w:color="auto"/>
            <w:right w:val="none" w:sz="0" w:space="0" w:color="auto"/>
          </w:divBdr>
        </w:div>
        <w:div w:id="1588223799">
          <w:marLeft w:val="0"/>
          <w:marRight w:val="0"/>
          <w:marTop w:val="0"/>
          <w:marBottom w:val="0"/>
          <w:divBdr>
            <w:top w:val="none" w:sz="0" w:space="0" w:color="auto"/>
            <w:left w:val="none" w:sz="0" w:space="0" w:color="auto"/>
            <w:bottom w:val="none" w:sz="0" w:space="0" w:color="auto"/>
            <w:right w:val="none" w:sz="0" w:space="0" w:color="auto"/>
          </w:divBdr>
        </w:div>
        <w:div w:id="1786465388">
          <w:marLeft w:val="0"/>
          <w:marRight w:val="0"/>
          <w:marTop w:val="0"/>
          <w:marBottom w:val="0"/>
          <w:divBdr>
            <w:top w:val="none" w:sz="0" w:space="0" w:color="auto"/>
            <w:left w:val="none" w:sz="0" w:space="0" w:color="auto"/>
            <w:bottom w:val="none" w:sz="0" w:space="0" w:color="auto"/>
            <w:right w:val="none" w:sz="0" w:space="0" w:color="auto"/>
          </w:divBdr>
        </w:div>
        <w:div w:id="1632901349">
          <w:marLeft w:val="0"/>
          <w:marRight w:val="0"/>
          <w:marTop w:val="0"/>
          <w:marBottom w:val="0"/>
          <w:divBdr>
            <w:top w:val="none" w:sz="0" w:space="0" w:color="auto"/>
            <w:left w:val="none" w:sz="0" w:space="0" w:color="auto"/>
            <w:bottom w:val="none" w:sz="0" w:space="0" w:color="auto"/>
            <w:right w:val="none" w:sz="0" w:space="0" w:color="auto"/>
          </w:divBdr>
        </w:div>
        <w:div w:id="203637181">
          <w:marLeft w:val="0"/>
          <w:marRight w:val="0"/>
          <w:marTop w:val="0"/>
          <w:marBottom w:val="0"/>
          <w:divBdr>
            <w:top w:val="none" w:sz="0" w:space="0" w:color="auto"/>
            <w:left w:val="none" w:sz="0" w:space="0" w:color="auto"/>
            <w:bottom w:val="none" w:sz="0" w:space="0" w:color="auto"/>
            <w:right w:val="none" w:sz="0" w:space="0" w:color="auto"/>
          </w:divBdr>
        </w:div>
        <w:div w:id="383220977">
          <w:marLeft w:val="0"/>
          <w:marRight w:val="0"/>
          <w:marTop w:val="0"/>
          <w:marBottom w:val="0"/>
          <w:divBdr>
            <w:top w:val="none" w:sz="0" w:space="0" w:color="auto"/>
            <w:left w:val="none" w:sz="0" w:space="0" w:color="auto"/>
            <w:bottom w:val="none" w:sz="0" w:space="0" w:color="auto"/>
            <w:right w:val="none" w:sz="0" w:space="0" w:color="auto"/>
          </w:divBdr>
        </w:div>
        <w:div w:id="1345521062">
          <w:marLeft w:val="0"/>
          <w:marRight w:val="0"/>
          <w:marTop w:val="0"/>
          <w:marBottom w:val="0"/>
          <w:divBdr>
            <w:top w:val="none" w:sz="0" w:space="0" w:color="auto"/>
            <w:left w:val="none" w:sz="0" w:space="0" w:color="auto"/>
            <w:bottom w:val="none" w:sz="0" w:space="0" w:color="auto"/>
            <w:right w:val="none" w:sz="0" w:space="0" w:color="auto"/>
          </w:divBdr>
        </w:div>
        <w:div w:id="847063224">
          <w:marLeft w:val="0"/>
          <w:marRight w:val="0"/>
          <w:marTop w:val="0"/>
          <w:marBottom w:val="0"/>
          <w:divBdr>
            <w:top w:val="none" w:sz="0" w:space="0" w:color="auto"/>
            <w:left w:val="none" w:sz="0" w:space="0" w:color="auto"/>
            <w:bottom w:val="none" w:sz="0" w:space="0" w:color="auto"/>
            <w:right w:val="none" w:sz="0" w:space="0" w:color="auto"/>
          </w:divBdr>
        </w:div>
        <w:div w:id="561599452">
          <w:marLeft w:val="0"/>
          <w:marRight w:val="0"/>
          <w:marTop w:val="0"/>
          <w:marBottom w:val="0"/>
          <w:divBdr>
            <w:top w:val="none" w:sz="0" w:space="0" w:color="auto"/>
            <w:left w:val="none" w:sz="0" w:space="0" w:color="auto"/>
            <w:bottom w:val="none" w:sz="0" w:space="0" w:color="auto"/>
            <w:right w:val="none" w:sz="0" w:space="0" w:color="auto"/>
          </w:divBdr>
        </w:div>
        <w:div w:id="862061173">
          <w:marLeft w:val="0"/>
          <w:marRight w:val="0"/>
          <w:marTop w:val="0"/>
          <w:marBottom w:val="0"/>
          <w:divBdr>
            <w:top w:val="none" w:sz="0" w:space="0" w:color="auto"/>
            <w:left w:val="none" w:sz="0" w:space="0" w:color="auto"/>
            <w:bottom w:val="none" w:sz="0" w:space="0" w:color="auto"/>
            <w:right w:val="none" w:sz="0" w:space="0" w:color="auto"/>
          </w:divBdr>
        </w:div>
        <w:div w:id="1438405545">
          <w:marLeft w:val="0"/>
          <w:marRight w:val="0"/>
          <w:marTop w:val="0"/>
          <w:marBottom w:val="0"/>
          <w:divBdr>
            <w:top w:val="none" w:sz="0" w:space="0" w:color="auto"/>
            <w:left w:val="none" w:sz="0" w:space="0" w:color="auto"/>
            <w:bottom w:val="none" w:sz="0" w:space="0" w:color="auto"/>
            <w:right w:val="none" w:sz="0" w:space="0" w:color="auto"/>
          </w:divBdr>
        </w:div>
        <w:div w:id="669867694">
          <w:marLeft w:val="0"/>
          <w:marRight w:val="0"/>
          <w:marTop w:val="0"/>
          <w:marBottom w:val="0"/>
          <w:divBdr>
            <w:top w:val="none" w:sz="0" w:space="0" w:color="auto"/>
            <w:left w:val="none" w:sz="0" w:space="0" w:color="auto"/>
            <w:bottom w:val="none" w:sz="0" w:space="0" w:color="auto"/>
            <w:right w:val="none" w:sz="0" w:space="0" w:color="auto"/>
          </w:divBdr>
        </w:div>
        <w:div w:id="1256137889">
          <w:marLeft w:val="0"/>
          <w:marRight w:val="0"/>
          <w:marTop w:val="0"/>
          <w:marBottom w:val="0"/>
          <w:divBdr>
            <w:top w:val="none" w:sz="0" w:space="0" w:color="auto"/>
            <w:left w:val="none" w:sz="0" w:space="0" w:color="auto"/>
            <w:bottom w:val="none" w:sz="0" w:space="0" w:color="auto"/>
            <w:right w:val="none" w:sz="0" w:space="0" w:color="auto"/>
          </w:divBdr>
        </w:div>
        <w:div w:id="1128932608">
          <w:marLeft w:val="0"/>
          <w:marRight w:val="0"/>
          <w:marTop w:val="0"/>
          <w:marBottom w:val="0"/>
          <w:divBdr>
            <w:top w:val="none" w:sz="0" w:space="0" w:color="auto"/>
            <w:left w:val="none" w:sz="0" w:space="0" w:color="auto"/>
            <w:bottom w:val="none" w:sz="0" w:space="0" w:color="auto"/>
            <w:right w:val="none" w:sz="0" w:space="0" w:color="auto"/>
          </w:divBdr>
        </w:div>
        <w:div w:id="1912961511">
          <w:marLeft w:val="0"/>
          <w:marRight w:val="0"/>
          <w:marTop w:val="0"/>
          <w:marBottom w:val="0"/>
          <w:divBdr>
            <w:top w:val="none" w:sz="0" w:space="0" w:color="auto"/>
            <w:left w:val="none" w:sz="0" w:space="0" w:color="auto"/>
            <w:bottom w:val="none" w:sz="0" w:space="0" w:color="auto"/>
            <w:right w:val="none" w:sz="0" w:space="0" w:color="auto"/>
          </w:divBdr>
        </w:div>
        <w:div w:id="938219600">
          <w:marLeft w:val="0"/>
          <w:marRight w:val="0"/>
          <w:marTop w:val="0"/>
          <w:marBottom w:val="0"/>
          <w:divBdr>
            <w:top w:val="none" w:sz="0" w:space="0" w:color="auto"/>
            <w:left w:val="none" w:sz="0" w:space="0" w:color="auto"/>
            <w:bottom w:val="none" w:sz="0" w:space="0" w:color="auto"/>
            <w:right w:val="none" w:sz="0" w:space="0" w:color="auto"/>
          </w:divBdr>
        </w:div>
        <w:div w:id="1108282526">
          <w:marLeft w:val="0"/>
          <w:marRight w:val="0"/>
          <w:marTop w:val="0"/>
          <w:marBottom w:val="0"/>
          <w:divBdr>
            <w:top w:val="none" w:sz="0" w:space="0" w:color="auto"/>
            <w:left w:val="none" w:sz="0" w:space="0" w:color="auto"/>
            <w:bottom w:val="none" w:sz="0" w:space="0" w:color="auto"/>
            <w:right w:val="none" w:sz="0" w:space="0" w:color="auto"/>
          </w:divBdr>
        </w:div>
        <w:div w:id="511264951">
          <w:marLeft w:val="0"/>
          <w:marRight w:val="0"/>
          <w:marTop w:val="0"/>
          <w:marBottom w:val="0"/>
          <w:divBdr>
            <w:top w:val="none" w:sz="0" w:space="0" w:color="auto"/>
            <w:left w:val="none" w:sz="0" w:space="0" w:color="auto"/>
            <w:bottom w:val="none" w:sz="0" w:space="0" w:color="auto"/>
            <w:right w:val="none" w:sz="0" w:space="0" w:color="auto"/>
          </w:divBdr>
        </w:div>
        <w:div w:id="838737282">
          <w:marLeft w:val="0"/>
          <w:marRight w:val="0"/>
          <w:marTop w:val="0"/>
          <w:marBottom w:val="0"/>
          <w:divBdr>
            <w:top w:val="none" w:sz="0" w:space="0" w:color="auto"/>
            <w:left w:val="none" w:sz="0" w:space="0" w:color="auto"/>
            <w:bottom w:val="none" w:sz="0" w:space="0" w:color="auto"/>
            <w:right w:val="none" w:sz="0" w:space="0" w:color="auto"/>
          </w:divBdr>
        </w:div>
        <w:div w:id="323898214">
          <w:marLeft w:val="0"/>
          <w:marRight w:val="0"/>
          <w:marTop w:val="0"/>
          <w:marBottom w:val="0"/>
          <w:divBdr>
            <w:top w:val="none" w:sz="0" w:space="0" w:color="auto"/>
            <w:left w:val="none" w:sz="0" w:space="0" w:color="auto"/>
            <w:bottom w:val="none" w:sz="0" w:space="0" w:color="auto"/>
            <w:right w:val="none" w:sz="0" w:space="0" w:color="auto"/>
          </w:divBdr>
        </w:div>
        <w:div w:id="935289093">
          <w:marLeft w:val="0"/>
          <w:marRight w:val="0"/>
          <w:marTop w:val="0"/>
          <w:marBottom w:val="0"/>
          <w:divBdr>
            <w:top w:val="none" w:sz="0" w:space="0" w:color="auto"/>
            <w:left w:val="none" w:sz="0" w:space="0" w:color="auto"/>
            <w:bottom w:val="none" w:sz="0" w:space="0" w:color="auto"/>
            <w:right w:val="none" w:sz="0" w:space="0" w:color="auto"/>
          </w:divBdr>
        </w:div>
        <w:div w:id="476259797">
          <w:marLeft w:val="0"/>
          <w:marRight w:val="0"/>
          <w:marTop w:val="0"/>
          <w:marBottom w:val="0"/>
          <w:divBdr>
            <w:top w:val="none" w:sz="0" w:space="0" w:color="auto"/>
            <w:left w:val="none" w:sz="0" w:space="0" w:color="auto"/>
            <w:bottom w:val="none" w:sz="0" w:space="0" w:color="auto"/>
            <w:right w:val="none" w:sz="0" w:space="0" w:color="auto"/>
          </w:divBdr>
        </w:div>
        <w:div w:id="1755663174">
          <w:marLeft w:val="0"/>
          <w:marRight w:val="0"/>
          <w:marTop w:val="0"/>
          <w:marBottom w:val="0"/>
          <w:divBdr>
            <w:top w:val="none" w:sz="0" w:space="0" w:color="auto"/>
            <w:left w:val="none" w:sz="0" w:space="0" w:color="auto"/>
            <w:bottom w:val="none" w:sz="0" w:space="0" w:color="auto"/>
            <w:right w:val="none" w:sz="0" w:space="0" w:color="auto"/>
          </w:divBdr>
        </w:div>
        <w:div w:id="1820224422">
          <w:marLeft w:val="0"/>
          <w:marRight w:val="0"/>
          <w:marTop w:val="0"/>
          <w:marBottom w:val="0"/>
          <w:divBdr>
            <w:top w:val="none" w:sz="0" w:space="0" w:color="auto"/>
            <w:left w:val="none" w:sz="0" w:space="0" w:color="auto"/>
            <w:bottom w:val="none" w:sz="0" w:space="0" w:color="auto"/>
            <w:right w:val="none" w:sz="0" w:space="0" w:color="auto"/>
          </w:divBdr>
        </w:div>
        <w:div w:id="1562448385">
          <w:marLeft w:val="0"/>
          <w:marRight w:val="0"/>
          <w:marTop w:val="0"/>
          <w:marBottom w:val="0"/>
          <w:divBdr>
            <w:top w:val="none" w:sz="0" w:space="0" w:color="auto"/>
            <w:left w:val="none" w:sz="0" w:space="0" w:color="auto"/>
            <w:bottom w:val="none" w:sz="0" w:space="0" w:color="auto"/>
            <w:right w:val="none" w:sz="0" w:space="0" w:color="auto"/>
          </w:divBdr>
        </w:div>
      </w:divsChild>
    </w:div>
    <w:div w:id="1255015185">
      <w:bodyDiv w:val="1"/>
      <w:marLeft w:val="0"/>
      <w:marRight w:val="0"/>
      <w:marTop w:val="0"/>
      <w:marBottom w:val="0"/>
      <w:divBdr>
        <w:top w:val="none" w:sz="0" w:space="0" w:color="auto"/>
        <w:left w:val="none" w:sz="0" w:space="0" w:color="auto"/>
        <w:bottom w:val="none" w:sz="0" w:space="0" w:color="auto"/>
        <w:right w:val="none" w:sz="0" w:space="0" w:color="auto"/>
      </w:divBdr>
      <w:divsChild>
        <w:div w:id="293097176">
          <w:marLeft w:val="0"/>
          <w:marRight w:val="0"/>
          <w:marTop w:val="0"/>
          <w:marBottom w:val="0"/>
          <w:divBdr>
            <w:top w:val="none" w:sz="0" w:space="0" w:color="auto"/>
            <w:left w:val="none" w:sz="0" w:space="0" w:color="auto"/>
            <w:bottom w:val="none" w:sz="0" w:space="0" w:color="auto"/>
            <w:right w:val="none" w:sz="0" w:space="0" w:color="auto"/>
          </w:divBdr>
          <w:divsChild>
            <w:div w:id="1905796829">
              <w:marLeft w:val="0"/>
              <w:marRight w:val="0"/>
              <w:marTop w:val="0"/>
              <w:marBottom w:val="0"/>
              <w:divBdr>
                <w:top w:val="none" w:sz="0" w:space="0" w:color="auto"/>
                <w:left w:val="none" w:sz="0" w:space="0" w:color="auto"/>
                <w:bottom w:val="none" w:sz="0" w:space="0" w:color="auto"/>
                <w:right w:val="none" w:sz="0" w:space="0" w:color="auto"/>
              </w:divBdr>
              <w:divsChild>
                <w:div w:id="603534813">
                  <w:marLeft w:val="0"/>
                  <w:marRight w:val="0"/>
                  <w:marTop w:val="0"/>
                  <w:marBottom w:val="0"/>
                  <w:divBdr>
                    <w:top w:val="none" w:sz="0" w:space="0" w:color="auto"/>
                    <w:left w:val="none" w:sz="0" w:space="0" w:color="auto"/>
                    <w:bottom w:val="none" w:sz="0" w:space="0" w:color="auto"/>
                    <w:right w:val="none" w:sz="0" w:space="0" w:color="auto"/>
                  </w:divBdr>
                  <w:divsChild>
                    <w:div w:id="950169478">
                      <w:marLeft w:val="0"/>
                      <w:marRight w:val="0"/>
                      <w:marTop w:val="0"/>
                      <w:marBottom w:val="0"/>
                      <w:divBdr>
                        <w:top w:val="none" w:sz="0" w:space="0" w:color="auto"/>
                        <w:left w:val="none" w:sz="0" w:space="0" w:color="auto"/>
                        <w:bottom w:val="none" w:sz="0" w:space="0" w:color="auto"/>
                        <w:right w:val="none" w:sz="0" w:space="0" w:color="auto"/>
                      </w:divBdr>
                      <w:divsChild>
                        <w:div w:id="1707023517">
                          <w:marLeft w:val="0"/>
                          <w:marRight w:val="0"/>
                          <w:marTop w:val="0"/>
                          <w:marBottom w:val="0"/>
                          <w:divBdr>
                            <w:top w:val="none" w:sz="0" w:space="0" w:color="auto"/>
                            <w:left w:val="none" w:sz="0" w:space="0" w:color="auto"/>
                            <w:bottom w:val="none" w:sz="0" w:space="0" w:color="auto"/>
                            <w:right w:val="none" w:sz="0" w:space="0" w:color="auto"/>
                          </w:divBdr>
                          <w:divsChild>
                            <w:div w:id="670370372">
                              <w:marLeft w:val="0"/>
                              <w:marRight w:val="0"/>
                              <w:marTop w:val="0"/>
                              <w:marBottom w:val="0"/>
                              <w:divBdr>
                                <w:top w:val="none" w:sz="0" w:space="0" w:color="auto"/>
                                <w:left w:val="none" w:sz="0" w:space="0" w:color="auto"/>
                                <w:bottom w:val="none" w:sz="0" w:space="0" w:color="auto"/>
                                <w:right w:val="none" w:sz="0" w:space="0" w:color="auto"/>
                              </w:divBdr>
                              <w:divsChild>
                                <w:div w:id="1969241340">
                                  <w:marLeft w:val="0"/>
                                  <w:marRight w:val="0"/>
                                  <w:marTop w:val="0"/>
                                  <w:marBottom w:val="0"/>
                                  <w:divBdr>
                                    <w:top w:val="none" w:sz="0" w:space="0" w:color="auto"/>
                                    <w:left w:val="none" w:sz="0" w:space="0" w:color="auto"/>
                                    <w:bottom w:val="none" w:sz="0" w:space="0" w:color="auto"/>
                                    <w:right w:val="none" w:sz="0" w:space="0" w:color="auto"/>
                                  </w:divBdr>
                                  <w:divsChild>
                                    <w:div w:id="1131904262">
                                      <w:marLeft w:val="0"/>
                                      <w:marRight w:val="0"/>
                                      <w:marTop w:val="0"/>
                                      <w:marBottom w:val="0"/>
                                      <w:divBdr>
                                        <w:top w:val="none" w:sz="0" w:space="0" w:color="auto"/>
                                        <w:left w:val="none" w:sz="0" w:space="0" w:color="auto"/>
                                        <w:bottom w:val="none" w:sz="0" w:space="0" w:color="auto"/>
                                        <w:right w:val="none" w:sz="0" w:space="0" w:color="auto"/>
                                      </w:divBdr>
                                      <w:divsChild>
                                        <w:div w:id="1326277214">
                                          <w:marLeft w:val="0"/>
                                          <w:marRight w:val="0"/>
                                          <w:marTop w:val="0"/>
                                          <w:marBottom w:val="0"/>
                                          <w:divBdr>
                                            <w:top w:val="none" w:sz="0" w:space="0" w:color="auto"/>
                                            <w:left w:val="none" w:sz="0" w:space="0" w:color="auto"/>
                                            <w:bottom w:val="none" w:sz="0" w:space="0" w:color="auto"/>
                                            <w:right w:val="none" w:sz="0" w:space="0" w:color="auto"/>
                                          </w:divBdr>
                                          <w:divsChild>
                                            <w:div w:id="383867959">
                                              <w:marLeft w:val="0"/>
                                              <w:marRight w:val="0"/>
                                              <w:marTop w:val="0"/>
                                              <w:marBottom w:val="0"/>
                                              <w:divBdr>
                                                <w:top w:val="none" w:sz="0" w:space="0" w:color="auto"/>
                                                <w:left w:val="none" w:sz="0" w:space="0" w:color="auto"/>
                                                <w:bottom w:val="none" w:sz="0" w:space="0" w:color="auto"/>
                                                <w:right w:val="none" w:sz="0" w:space="0" w:color="auto"/>
                                              </w:divBdr>
                                              <w:divsChild>
                                                <w:div w:id="575436722">
                                                  <w:marLeft w:val="0"/>
                                                  <w:marRight w:val="0"/>
                                                  <w:marTop w:val="0"/>
                                                  <w:marBottom w:val="0"/>
                                                  <w:divBdr>
                                                    <w:top w:val="none" w:sz="0" w:space="0" w:color="auto"/>
                                                    <w:left w:val="none" w:sz="0" w:space="0" w:color="auto"/>
                                                    <w:bottom w:val="none" w:sz="0" w:space="0" w:color="auto"/>
                                                    <w:right w:val="none" w:sz="0" w:space="0" w:color="auto"/>
                                                  </w:divBdr>
                                                  <w:divsChild>
                                                    <w:div w:id="530922985">
                                                      <w:marLeft w:val="0"/>
                                                      <w:marRight w:val="0"/>
                                                      <w:marTop w:val="0"/>
                                                      <w:marBottom w:val="0"/>
                                                      <w:divBdr>
                                                        <w:top w:val="none" w:sz="0" w:space="0" w:color="auto"/>
                                                        <w:left w:val="none" w:sz="0" w:space="0" w:color="auto"/>
                                                        <w:bottom w:val="none" w:sz="0" w:space="0" w:color="auto"/>
                                                        <w:right w:val="none" w:sz="0" w:space="0" w:color="auto"/>
                                                      </w:divBdr>
                                                      <w:divsChild>
                                                        <w:div w:id="1954746480">
                                                          <w:marLeft w:val="0"/>
                                                          <w:marRight w:val="0"/>
                                                          <w:marTop w:val="0"/>
                                                          <w:marBottom w:val="0"/>
                                                          <w:divBdr>
                                                            <w:top w:val="none" w:sz="0" w:space="0" w:color="auto"/>
                                                            <w:left w:val="none" w:sz="0" w:space="0" w:color="auto"/>
                                                            <w:bottom w:val="none" w:sz="0" w:space="0" w:color="auto"/>
                                                            <w:right w:val="none" w:sz="0" w:space="0" w:color="auto"/>
                                                          </w:divBdr>
                                                          <w:divsChild>
                                                            <w:div w:id="1824620429">
                                                              <w:marLeft w:val="0"/>
                                                              <w:marRight w:val="0"/>
                                                              <w:marTop w:val="0"/>
                                                              <w:marBottom w:val="0"/>
                                                              <w:divBdr>
                                                                <w:top w:val="none" w:sz="0" w:space="0" w:color="auto"/>
                                                                <w:left w:val="none" w:sz="0" w:space="0" w:color="auto"/>
                                                                <w:bottom w:val="none" w:sz="0" w:space="0" w:color="auto"/>
                                                                <w:right w:val="none" w:sz="0" w:space="0" w:color="auto"/>
                                                              </w:divBdr>
                                                              <w:divsChild>
                                                                <w:div w:id="1447119640">
                                                                  <w:marLeft w:val="0"/>
                                                                  <w:marRight w:val="0"/>
                                                                  <w:marTop w:val="0"/>
                                                                  <w:marBottom w:val="0"/>
                                                                  <w:divBdr>
                                                                    <w:top w:val="none" w:sz="0" w:space="0" w:color="auto"/>
                                                                    <w:left w:val="none" w:sz="0" w:space="0" w:color="auto"/>
                                                                    <w:bottom w:val="none" w:sz="0" w:space="0" w:color="auto"/>
                                                                    <w:right w:val="none" w:sz="0" w:space="0" w:color="auto"/>
                                                                  </w:divBdr>
                                                                  <w:divsChild>
                                                                    <w:div w:id="2643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67883654">
      <w:bodyDiv w:val="1"/>
      <w:marLeft w:val="0"/>
      <w:marRight w:val="0"/>
      <w:marTop w:val="0"/>
      <w:marBottom w:val="0"/>
      <w:divBdr>
        <w:top w:val="none" w:sz="0" w:space="0" w:color="auto"/>
        <w:left w:val="none" w:sz="0" w:space="0" w:color="auto"/>
        <w:bottom w:val="none" w:sz="0" w:space="0" w:color="auto"/>
        <w:right w:val="none" w:sz="0" w:space="0" w:color="auto"/>
      </w:divBdr>
    </w:div>
    <w:div w:id="1612277961">
      <w:bodyDiv w:val="1"/>
      <w:marLeft w:val="0"/>
      <w:marRight w:val="0"/>
      <w:marTop w:val="0"/>
      <w:marBottom w:val="0"/>
      <w:divBdr>
        <w:top w:val="none" w:sz="0" w:space="0" w:color="auto"/>
        <w:left w:val="none" w:sz="0" w:space="0" w:color="auto"/>
        <w:bottom w:val="none" w:sz="0" w:space="0" w:color="auto"/>
        <w:right w:val="none" w:sz="0" w:space="0" w:color="auto"/>
      </w:divBdr>
      <w:divsChild>
        <w:div w:id="46923990">
          <w:marLeft w:val="0"/>
          <w:marRight w:val="0"/>
          <w:marTop w:val="0"/>
          <w:marBottom w:val="0"/>
          <w:divBdr>
            <w:top w:val="none" w:sz="0" w:space="0" w:color="auto"/>
            <w:left w:val="none" w:sz="0" w:space="0" w:color="auto"/>
            <w:bottom w:val="none" w:sz="0" w:space="0" w:color="auto"/>
            <w:right w:val="none" w:sz="0" w:space="0" w:color="auto"/>
          </w:divBdr>
        </w:div>
        <w:div w:id="209389137">
          <w:marLeft w:val="0"/>
          <w:marRight w:val="0"/>
          <w:marTop w:val="0"/>
          <w:marBottom w:val="0"/>
          <w:divBdr>
            <w:top w:val="none" w:sz="0" w:space="0" w:color="auto"/>
            <w:left w:val="none" w:sz="0" w:space="0" w:color="auto"/>
            <w:bottom w:val="none" w:sz="0" w:space="0" w:color="auto"/>
            <w:right w:val="none" w:sz="0" w:space="0" w:color="auto"/>
          </w:divBdr>
        </w:div>
        <w:div w:id="1848934091">
          <w:marLeft w:val="0"/>
          <w:marRight w:val="0"/>
          <w:marTop w:val="0"/>
          <w:marBottom w:val="0"/>
          <w:divBdr>
            <w:top w:val="none" w:sz="0" w:space="0" w:color="auto"/>
            <w:left w:val="none" w:sz="0" w:space="0" w:color="auto"/>
            <w:bottom w:val="none" w:sz="0" w:space="0" w:color="auto"/>
            <w:right w:val="none" w:sz="0" w:space="0" w:color="auto"/>
          </w:divBdr>
        </w:div>
        <w:div w:id="1649482366">
          <w:marLeft w:val="0"/>
          <w:marRight w:val="0"/>
          <w:marTop w:val="0"/>
          <w:marBottom w:val="0"/>
          <w:divBdr>
            <w:top w:val="none" w:sz="0" w:space="0" w:color="auto"/>
            <w:left w:val="none" w:sz="0" w:space="0" w:color="auto"/>
            <w:bottom w:val="none" w:sz="0" w:space="0" w:color="auto"/>
            <w:right w:val="none" w:sz="0" w:space="0" w:color="auto"/>
          </w:divBdr>
        </w:div>
        <w:div w:id="1946037797">
          <w:marLeft w:val="0"/>
          <w:marRight w:val="0"/>
          <w:marTop w:val="0"/>
          <w:marBottom w:val="0"/>
          <w:divBdr>
            <w:top w:val="none" w:sz="0" w:space="0" w:color="auto"/>
            <w:left w:val="none" w:sz="0" w:space="0" w:color="auto"/>
            <w:bottom w:val="none" w:sz="0" w:space="0" w:color="auto"/>
            <w:right w:val="none" w:sz="0" w:space="0" w:color="auto"/>
          </w:divBdr>
        </w:div>
        <w:div w:id="1265185423">
          <w:marLeft w:val="0"/>
          <w:marRight w:val="0"/>
          <w:marTop w:val="0"/>
          <w:marBottom w:val="0"/>
          <w:divBdr>
            <w:top w:val="none" w:sz="0" w:space="0" w:color="auto"/>
            <w:left w:val="none" w:sz="0" w:space="0" w:color="auto"/>
            <w:bottom w:val="none" w:sz="0" w:space="0" w:color="auto"/>
            <w:right w:val="none" w:sz="0" w:space="0" w:color="auto"/>
          </w:divBdr>
        </w:div>
        <w:div w:id="768310614">
          <w:marLeft w:val="0"/>
          <w:marRight w:val="0"/>
          <w:marTop w:val="0"/>
          <w:marBottom w:val="0"/>
          <w:divBdr>
            <w:top w:val="none" w:sz="0" w:space="0" w:color="auto"/>
            <w:left w:val="none" w:sz="0" w:space="0" w:color="auto"/>
            <w:bottom w:val="none" w:sz="0" w:space="0" w:color="auto"/>
            <w:right w:val="none" w:sz="0" w:space="0" w:color="auto"/>
          </w:divBdr>
        </w:div>
        <w:div w:id="2077588454">
          <w:marLeft w:val="0"/>
          <w:marRight w:val="0"/>
          <w:marTop w:val="0"/>
          <w:marBottom w:val="0"/>
          <w:divBdr>
            <w:top w:val="none" w:sz="0" w:space="0" w:color="auto"/>
            <w:left w:val="none" w:sz="0" w:space="0" w:color="auto"/>
            <w:bottom w:val="none" w:sz="0" w:space="0" w:color="auto"/>
            <w:right w:val="none" w:sz="0" w:space="0" w:color="auto"/>
          </w:divBdr>
        </w:div>
        <w:div w:id="1364087626">
          <w:marLeft w:val="0"/>
          <w:marRight w:val="0"/>
          <w:marTop w:val="0"/>
          <w:marBottom w:val="0"/>
          <w:divBdr>
            <w:top w:val="none" w:sz="0" w:space="0" w:color="auto"/>
            <w:left w:val="none" w:sz="0" w:space="0" w:color="auto"/>
            <w:bottom w:val="none" w:sz="0" w:space="0" w:color="auto"/>
            <w:right w:val="none" w:sz="0" w:space="0" w:color="auto"/>
          </w:divBdr>
        </w:div>
        <w:div w:id="1413241837">
          <w:marLeft w:val="0"/>
          <w:marRight w:val="0"/>
          <w:marTop w:val="0"/>
          <w:marBottom w:val="0"/>
          <w:divBdr>
            <w:top w:val="none" w:sz="0" w:space="0" w:color="auto"/>
            <w:left w:val="none" w:sz="0" w:space="0" w:color="auto"/>
            <w:bottom w:val="none" w:sz="0" w:space="0" w:color="auto"/>
            <w:right w:val="none" w:sz="0" w:space="0" w:color="auto"/>
          </w:divBdr>
        </w:div>
        <w:div w:id="1110317557">
          <w:marLeft w:val="0"/>
          <w:marRight w:val="0"/>
          <w:marTop w:val="0"/>
          <w:marBottom w:val="0"/>
          <w:divBdr>
            <w:top w:val="none" w:sz="0" w:space="0" w:color="auto"/>
            <w:left w:val="none" w:sz="0" w:space="0" w:color="auto"/>
            <w:bottom w:val="none" w:sz="0" w:space="0" w:color="auto"/>
            <w:right w:val="none" w:sz="0" w:space="0" w:color="auto"/>
          </w:divBdr>
        </w:div>
        <w:div w:id="1333413656">
          <w:marLeft w:val="0"/>
          <w:marRight w:val="0"/>
          <w:marTop w:val="0"/>
          <w:marBottom w:val="0"/>
          <w:divBdr>
            <w:top w:val="none" w:sz="0" w:space="0" w:color="auto"/>
            <w:left w:val="none" w:sz="0" w:space="0" w:color="auto"/>
            <w:bottom w:val="none" w:sz="0" w:space="0" w:color="auto"/>
            <w:right w:val="none" w:sz="0" w:space="0" w:color="auto"/>
          </w:divBdr>
        </w:div>
        <w:div w:id="239024146">
          <w:marLeft w:val="0"/>
          <w:marRight w:val="0"/>
          <w:marTop w:val="0"/>
          <w:marBottom w:val="0"/>
          <w:divBdr>
            <w:top w:val="none" w:sz="0" w:space="0" w:color="auto"/>
            <w:left w:val="none" w:sz="0" w:space="0" w:color="auto"/>
            <w:bottom w:val="none" w:sz="0" w:space="0" w:color="auto"/>
            <w:right w:val="none" w:sz="0" w:space="0" w:color="auto"/>
          </w:divBdr>
        </w:div>
        <w:div w:id="533201468">
          <w:marLeft w:val="0"/>
          <w:marRight w:val="0"/>
          <w:marTop w:val="0"/>
          <w:marBottom w:val="0"/>
          <w:divBdr>
            <w:top w:val="none" w:sz="0" w:space="0" w:color="auto"/>
            <w:left w:val="none" w:sz="0" w:space="0" w:color="auto"/>
            <w:bottom w:val="none" w:sz="0" w:space="0" w:color="auto"/>
            <w:right w:val="none" w:sz="0" w:space="0" w:color="auto"/>
          </w:divBdr>
        </w:div>
        <w:div w:id="1122576515">
          <w:marLeft w:val="0"/>
          <w:marRight w:val="0"/>
          <w:marTop w:val="0"/>
          <w:marBottom w:val="0"/>
          <w:divBdr>
            <w:top w:val="none" w:sz="0" w:space="0" w:color="auto"/>
            <w:left w:val="none" w:sz="0" w:space="0" w:color="auto"/>
            <w:bottom w:val="none" w:sz="0" w:space="0" w:color="auto"/>
            <w:right w:val="none" w:sz="0" w:space="0" w:color="auto"/>
          </w:divBdr>
        </w:div>
        <w:div w:id="1127356961">
          <w:marLeft w:val="0"/>
          <w:marRight w:val="0"/>
          <w:marTop w:val="0"/>
          <w:marBottom w:val="0"/>
          <w:divBdr>
            <w:top w:val="none" w:sz="0" w:space="0" w:color="auto"/>
            <w:left w:val="none" w:sz="0" w:space="0" w:color="auto"/>
            <w:bottom w:val="none" w:sz="0" w:space="0" w:color="auto"/>
            <w:right w:val="none" w:sz="0" w:space="0" w:color="auto"/>
          </w:divBdr>
        </w:div>
        <w:div w:id="2031830297">
          <w:marLeft w:val="0"/>
          <w:marRight w:val="0"/>
          <w:marTop w:val="0"/>
          <w:marBottom w:val="0"/>
          <w:divBdr>
            <w:top w:val="none" w:sz="0" w:space="0" w:color="auto"/>
            <w:left w:val="none" w:sz="0" w:space="0" w:color="auto"/>
            <w:bottom w:val="none" w:sz="0" w:space="0" w:color="auto"/>
            <w:right w:val="none" w:sz="0" w:space="0" w:color="auto"/>
          </w:divBdr>
        </w:div>
        <w:div w:id="1665013378">
          <w:marLeft w:val="0"/>
          <w:marRight w:val="0"/>
          <w:marTop w:val="0"/>
          <w:marBottom w:val="0"/>
          <w:divBdr>
            <w:top w:val="none" w:sz="0" w:space="0" w:color="auto"/>
            <w:left w:val="none" w:sz="0" w:space="0" w:color="auto"/>
            <w:bottom w:val="none" w:sz="0" w:space="0" w:color="auto"/>
            <w:right w:val="none" w:sz="0" w:space="0" w:color="auto"/>
          </w:divBdr>
        </w:div>
        <w:div w:id="29308792">
          <w:marLeft w:val="0"/>
          <w:marRight w:val="0"/>
          <w:marTop w:val="0"/>
          <w:marBottom w:val="0"/>
          <w:divBdr>
            <w:top w:val="none" w:sz="0" w:space="0" w:color="auto"/>
            <w:left w:val="none" w:sz="0" w:space="0" w:color="auto"/>
            <w:bottom w:val="none" w:sz="0" w:space="0" w:color="auto"/>
            <w:right w:val="none" w:sz="0" w:space="0" w:color="auto"/>
          </w:divBdr>
        </w:div>
        <w:div w:id="324017134">
          <w:marLeft w:val="0"/>
          <w:marRight w:val="0"/>
          <w:marTop w:val="0"/>
          <w:marBottom w:val="0"/>
          <w:divBdr>
            <w:top w:val="none" w:sz="0" w:space="0" w:color="auto"/>
            <w:left w:val="none" w:sz="0" w:space="0" w:color="auto"/>
            <w:bottom w:val="none" w:sz="0" w:space="0" w:color="auto"/>
            <w:right w:val="none" w:sz="0" w:space="0" w:color="auto"/>
          </w:divBdr>
        </w:div>
        <w:div w:id="283778289">
          <w:marLeft w:val="0"/>
          <w:marRight w:val="0"/>
          <w:marTop w:val="0"/>
          <w:marBottom w:val="0"/>
          <w:divBdr>
            <w:top w:val="none" w:sz="0" w:space="0" w:color="auto"/>
            <w:left w:val="none" w:sz="0" w:space="0" w:color="auto"/>
            <w:bottom w:val="none" w:sz="0" w:space="0" w:color="auto"/>
            <w:right w:val="none" w:sz="0" w:space="0" w:color="auto"/>
          </w:divBdr>
        </w:div>
        <w:div w:id="1784379080">
          <w:marLeft w:val="0"/>
          <w:marRight w:val="0"/>
          <w:marTop w:val="0"/>
          <w:marBottom w:val="0"/>
          <w:divBdr>
            <w:top w:val="none" w:sz="0" w:space="0" w:color="auto"/>
            <w:left w:val="none" w:sz="0" w:space="0" w:color="auto"/>
            <w:bottom w:val="none" w:sz="0" w:space="0" w:color="auto"/>
            <w:right w:val="none" w:sz="0" w:space="0" w:color="auto"/>
          </w:divBdr>
        </w:div>
        <w:div w:id="331027343">
          <w:marLeft w:val="0"/>
          <w:marRight w:val="0"/>
          <w:marTop w:val="0"/>
          <w:marBottom w:val="0"/>
          <w:divBdr>
            <w:top w:val="none" w:sz="0" w:space="0" w:color="auto"/>
            <w:left w:val="none" w:sz="0" w:space="0" w:color="auto"/>
            <w:bottom w:val="none" w:sz="0" w:space="0" w:color="auto"/>
            <w:right w:val="none" w:sz="0" w:space="0" w:color="auto"/>
          </w:divBdr>
        </w:div>
        <w:div w:id="1588076227">
          <w:marLeft w:val="0"/>
          <w:marRight w:val="0"/>
          <w:marTop w:val="0"/>
          <w:marBottom w:val="0"/>
          <w:divBdr>
            <w:top w:val="none" w:sz="0" w:space="0" w:color="auto"/>
            <w:left w:val="none" w:sz="0" w:space="0" w:color="auto"/>
            <w:bottom w:val="none" w:sz="0" w:space="0" w:color="auto"/>
            <w:right w:val="none" w:sz="0" w:space="0" w:color="auto"/>
          </w:divBdr>
        </w:div>
        <w:div w:id="628170431">
          <w:marLeft w:val="0"/>
          <w:marRight w:val="0"/>
          <w:marTop w:val="0"/>
          <w:marBottom w:val="0"/>
          <w:divBdr>
            <w:top w:val="none" w:sz="0" w:space="0" w:color="auto"/>
            <w:left w:val="none" w:sz="0" w:space="0" w:color="auto"/>
            <w:bottom w:val="none" w:sz="0" w:space="0" w:color="auto"/>
            <w:right w:val="none" w:sz="0" w:space="0" w:color="auto"/>
          </w:divBdr>
        </w:div>
        <w:div w:id="524709132">
          <w:marLeft w:val="0"/>
          <w:marRight w:val="0"/>
          <w:marTop w:val="0"/>
          <w:marBottom w:val="0"/>
          <w:divBdr>
            <w:top w:val="none" w:sz="0" w:space="0" w:color="auto"/>
            <w:left w:val="none" w:sz="0" w:space="0" w:color="auto"/>
            <w:bottom w:val="none" w:sz="0" w:space="0" w:color="auto"/>
            <w:right w:val="none" w:sz="0" w:space="0" w:color="auto"/>
          </w:divBdr>
        </w:div>
        <w:div w:id="196162974">
          <w:marLeft w:val="0"/>
          <w:marRight w:val="0"/>
          <w:marTop w:val="0"/>
          <w:marBottom w:val="0"/>
          <w:divBdr>
            <w:top w:val="none" w:sz="0" w:space="0" w:color="auto"/>
            <w:left w:val="none" w:sz="0" w:space="0" w:color="auto"/>
            <w:bottom w:val="none" w:sz="0" w:space="0" w:color="auto"/>
            <w:right w:val="none" w:sz="0" w:space="0" w:color="auto"/>
          </w:divBdr>
        </w:div>
        <w:div w:id="66269469">
          <w:marLeft w:val="0"/>
          <w:marRight w:val="0"/>
          <w:marTop w:val="0"/>
          <w:marBottom w:val="0"/>
          <w:divBdr>
            <w:top w:val="none" w:sz="0" w:space="0" w:color="auto"/>
            <w:left w:val="none" w:sz="0" w:space="0" w:color="auto"/>
            <w:bottom w:val="none" w:sz="0" w:space="0" w:color="auto"/>
            <w:right w:val="none" w:sz="0" w:space="0" w:color="auto"/>
          </w:divBdr>
        </w:div>
        <w:div w:id="764425806">
          <w:marLeft w:val="0"/>
          <w:marRight w:val="0"/>
          <w:marTop w:val="0"/>
          <w:marBottom w:val="0"/>
          <w:divBdr>
            <w:top w:val="none" w:sz="0" w:space="0" w:color="auto"/>
            <w:left w:val="none" w:sz="0" w:space="0" w:color="auto"/>
            <w:bottom w:val="none" w:sz="0" w:space="0" w:color="auto"/>
            <w:right w:val="none" w:sz="0" w:space="0" w:color="auto"/>
          </w:divBdr>
        </w:div>
        <w:div w:id="1457916588">
          <w:marLeft w:val="0"/>
          <w:marRight w:val="0"/>
          <w:marTop w:val="0"/>
          <w:marBottom w:val="0"/>
          <w:divBdr>
            <w:top w:val="none" w:sz="0" w:space="0" w:color="auto"/>
            <w:left w:val="none" w:sz="0" w:space="0" w:color="auto"/>
            <w:bottom w:val="none" w:sz="0" w:space="0" w:color="auto"/>
            <w:right w:val="none" w:sz="0" w:space="0" w:color="auto"/>
          </w:divBdr>
        </w:div>
        <w:div w:id="1731343083">
          <w:marLeft w:val="0"/>
          <w:marRight w:val="0"/>
          <w:marTop w:val="0"/>
          <w:marBottom w:val="0"/>
          <w:divBdr>
            <w:top w:val="none" w:sz="0" w:space="0" w:color="auto"/>
            <w:left w:val="none" w:sz="0" w:space="0" w:color="auto"/>
            <w:bottom w:val="none" w:sz="0" w:space="0" w:color="auto"/>
            <w:right w:val="none" w:sz="0" w:space="0" w:color="auto"/>
          </w:divBdr>
        </w:div>
        <w:div w:id="1754473527">
          <w:marLeft w:val="0"/>
          <w:marRight w:val="0"/>
          <w:marTop w:val="0"/>
          <w:marBottom w:val="0"/>
          <w:divBdr>
            <w:top w:val="none" w:sz="0" w:space="0" w:color="auto"/>
            <w:left w:val="none" w:sz="0" w:space="0" w:color="auto"/>
            <w:bottom w:val="none" w:sz="0" w:space="0" w:color="auto"/>
            <w:right w:val="none" w:sz="0" w:space="0" w:color="auto"/>
          </w:divBdr>
        </w:div>
        <w:div w:id="1456827758">
          <w:marLeft w:val="0"/>
          <w:marRight w:val="0"/>
          <w:marTop w:val="0"/>
          <w:marBottom w:val="0"/>
          <w:divBdr>
            <w:top w:val="none" w:sz="0" w:space="0" w:color="auto"/>
            <w:left w:val="none" w:sz="0" w:space="0" w:color="auto"/>
            <w:bottom w:val="none" w:sz="0" w:space="0" w:color="auto"/>
            <w:right w:val="none" w:sz="0" w:space="0" w:color="auto"/>
          </w:divBdr>
        </w:div>
        <w:div w:id="789131749">
          <w:marLeft w:val="0"/>
          <w:marRight w:val="0"/>
          <w:marTop w:val="0"/>
          <w:marBottom w:val="0"/>
          <w:divBdr>
            <w:top w:val="none" w:sz="0" w:space="0" w:color="auto"/>
            <w:left w:val="none" w:sz="0" w:space="0" w:color="auto"/>
            <w:bottom w:val="none" w:sz="0" w:space="0" w:color="auto"/>
            <w:right w:val="none" w:sz="0" w:space="0" w:color="auto"/>
          </w:divBdr>
        </w:div>
        <w:div w:id="1167406902">
          <w:marLeft w:val="0"/>
          <w:marRight w:val="0"/>
          <w:marTop w:val="0"/>
          <w:marBottom w:val="0"/>
          <w:divBdr>
            <w:top w:val="none" w:sz="0" w:space="0" w:color="auto"/>
            <w:left w:val="none" w:sz="0" w:space="0" w:color="auto"/>
            <w:bottom w:val="none" w:sz="0" w:space="0" w:color="auto"/>
            <w:right w:val="none" w:sz="0" w:space="0" w:color="auto"/>
          </w:divBdr>
        </w:div>
        <w:div w:id="986742024">
          <w:marLeft w:val="0"/>
          <w:marRight w:val="0"/>
          <w:marTop w:val="0"/>
          <w:marBottom w:val="0"/>
          <w:divBdr>
            <w:top w:val="none" w:sz="0" w:space="0" w:color="auto"/>
            <w:left w:val="none" w:sz="0" w:space="0" w:color="auto"/>
            <w:bottom w:val="none" w:sz="0" w:space="0" w:color="auto"/>
            <w:right w:val="none" w:sz="0" w:space="0" w:color="auto"/>
          </w:divBdr>
        </w:div>
        <w:div w:id="1163395792">
          <w:marLeft w:val="0"/>
          <w:marRight w:val="0"/>
          <w:marTop w:val="0"/>
          <w:marBottom w:val="0"/>
          <w:divBdr>
            <w:top w:val="none" w:sz="0" w:space="0" w:color="auto"/>
            <w:left w:val="none" w:sz="0" w:space="0" w:color="auto"/>
            <w:bottom w:val="none" w:sz="0" w:space="0" w:color="auto"/>
            <w:right w:val="none" w:sz="0" w:space="0" w:color="auto"/>
          </w:divBdr>
        </w:div>
      </w:divsChild>
    </w:div>
    <w:div w:id="1711884025">
      <w:bodyDiv w:val="1"/>
      <w:marLeft w:val="0"/>
      <w:marRight w:val="0"/>
      <w:marTop w:val="0"/>
      <w:marBottom w:val="0"/>
      <w:divBdr>
        <w:top w:val="none" w:sz="0" w:space="0" w:color="auto"/>
        <w:left w:val="none" w:sz="0" w:space="0" w:color="auto"/>
        <w:bottom w:val="none" w:sz="0" w:space="0" w:color="auto"/>
        <w:right w:val="none" w:sz="0" w:space="0" w:color="auto"/>
      </w:divBdr>
    </w:div>
    <w:div w:id="1832255785">
      <w:bodyDiv w:val="1"/>
      <w:marLeft w:val="0"/>
      <w:marRight w:val="0"/>
      <w:marTop w:val="0"/>
      <w:marBottom w:val="0"/>
      <w:divBdr>
        <w:top w:val="none" w:sz="0" w:space="0" w:color="auto"/>
        <w:left w:val="none" w:sz="0" w:space="0" w:color="auto"/>
        <w:bottom w:val="none" w:sz="0" w:space="0" w:color="auto"/>
        <w:right w:val="none" w:sz="0" w:space="0" w:color="auto"/>
      </w:divBdr>
    </w:div>
    <w:div w:id="1867134829">
      <w:bodyDiv w:val="1"/>
      <w:marLeft w:val="0"/>
      <w:marRight w:val="0"/>
      <w:marTop w:val="0"/>
      <w:marBottom w:val="0"/>
      <w:divBdr>
        <w:top w:val="none" w:sz="0" w:space="0" w:color="auto"/>
        <w:left w:val="none" w:sz="0" w:space="0" w:color="auto"/>
        <w:bottom w:val="none" w:sz="0" w:space="0" w:color="auto"/>
        <w:right w:val="none" w:sz="0" w:space="0" w:color="auto"/>
      </w:divBdr>
    </w:div>
    <w:div w:id="1905531601">
      <w:bodyDiv w:val="1"/>
      <w:marLeft w:val="0"/>
      <w:marRight w:val="0"/>
      <w:marTop w:val="0"/>
      <w:marBottom w:val="0"/>
      <w:divBdr>
        <w:top w:val="none" w:sz="0" w:space="0" w:color="auto"/>
        <w:left w:val="none" w:sz="0" w:space="0" w:color="auto"/>
        <w:bottom w:val="none" w:sz="0" w:space="0" w:color="auto"/>
        <w:right w:val="none" w:sz="0" w:space="0" w:color="auto"/>
      </w:divBdr>
    </w:div>
    <w:div w:id="2007589774">
      <w:bodyDiv w:val="1"/>
      <w:marLeft w:val="0"/>
      <w:marRight w:val="0"/>
      <w:marTop w:val="0"/>
      <w:marBottom w:val="0"/>
      <w:divBdr>
        <w:top w:val="none" w:sz="0" w:space="0" w:color="auto"/>
        <w:left w:val="none" w:sz="0" w:space="0" w:color="auto"/>
        <w:bottom w:val="none" w:sz="0" w:space="0" w:color="auto"/>
        <w:right w:val="none" w:sz="0" w:space="0" w:color="auto"/>
      </w:divBdr>
      <w:divsChild>
        <w:div w:id="1209486263">
          <w:marLeft w:val="0"/>
          <w:marRight w:val="0"/>
          <w:marTop w:val="0"/>
          <w:marBottom w:val="0"/>
          <w:divBdr>
            <w:top w:val="none" w:sz="0" w:space="0" w:color="auto"/>
            <w:left w:val="none" w:sz="0" w:space="0" w:color="auto"/>
            <w:bottom w:val="none" w:sz="0" w:space="0" w:color="auto"/>
            <w:right w:val="none" w:sz="0" w:space="0" w:color="auto"/>
          </w:divBdr>
        </w:div>
        <w:div w:id="924648095">
          <w:marLeft w:val="0"/>
          <w:marRight w:val="0"/>
          <w:marTop w:val="0"/>
          <w:marBottom w:val="0"/>
          <w:divBdr>
            <w:top w:val="none" w:sz="0" w:space="0" w:color="auto"/>
            <w:left w:val="none" w:sz="0" w:space="0" w:color="auto"/>
            <w:bottom w:val="none" w:sz="0" w:space="0" w:color="auto"/>
            <w:right w:val="none" w:sz="0" w:space="0" w:color="auto"/>
          </w:divBdr>
        </w:div>
        <w:div w:id="501314251">
          <w:marLeft w:val="0"/>
          <w:marRight w:val="0"/>
          <w:marTop w:val="0"/>
          <w:marBottom w:val="0"/>
          <w:divBdr>
            <w:top w:val="none" w:sz="0" w:space="0" w:color="auto"/>
            <w:left w:val="none" w:sz="0" w:space="0" w:color="auto"/>
            <w:bottom w:val="none" w:sz="0" w:space="0" w:color="auto"/>
            <w:right w:val="none" w:sz="0" w:space="0" w:color="auto"/>
          </w:divBdr>
        </w:div>
        <w:div w:id="316883645">
          <w:marLeft w:val="0"/>
          <w:marRight w:val="0"/>
          <w:marTop w:val="0"/>
          <w:marBottom w:val="0"/>
          <w:divBdr>
            <w:top w:val="none" w:sz="0" w:space="0" w:color="auto"/>
            <w:left w:val="none" w:sz="0" w:space="0" w:color="auto"/>
            <w:bottom w:val="none" w:sz="0" w:space="0" w:color="auto"/>
            <w:right w:val="none" w:sz="0" w:space="0" w:color="auto"/>
          </w:divBdr>
        </w:div>
        <w:div w:id="1960337772">
          <w:marLeft w:val="0"/>
          <w:marRight w:val="0"/>
          <w:marTop w:val="0"/>
          <w:marBottom w:val="0"/>
          <w:divBdr>
            <w:top w:val="none" w:sz="0" w:space="0" w:color="auto"/>
            <w:left w:val="none" w:sz="0" w:space="0" w:color="auto"/>
            <w:bottom w:val="none" w:sz="0" w:space="0" w:color="auto"/>
            <w:right w:val="none" w:sz="0" w:space="0" w:color="auto"/>
          </w:divBdr>
        </w:div>
        <w:div w:id="49303396">
          <w:marLeft w:val="0"/>
          <w:marRight w:val="0"/>
          <w:marTop w:val="0"/>
          <w:marBottom w:val="0"/>
          <w:divBdr>
            <w:top w:val="none" w:sz="0" w:space="0" w:color="auto"/>
            <w:left w:val="none" w:sz="0" w:space="0" w:color="auto"/>
            <w:bottom w:val="none" w:sz="0" w:space="0" w:color="auto"/>
            <w:right w:val="none" w:sz="0" w:space="0" w:color="auto"/>
          </w:divBdr>
        </w:div>
        <w:div w:id="1411191130">
          <w:marLeft w:val="0"/>
          <w:marRight w:val="0"/>
          <w:marTop w:val="0"/>
          <w:marBottom w:val="0"/>
          <w:divBdr>
            <w:top w:val="none" w:sz="0" w:space="0" w:color="auto"/>
            <w:left w:val="none" w:sz="0" w:space="0" w:color="auto"/>
            <w:bottom w:val="none" w:sz="0" w:space="0" w:color="auto"/>
            <w:right w:val="none" w:sz="0" w:space="0" w:color="auto"/>
          </w:divBdr>
        </w:div>
        <w:div w:id="1065298435">
          <w:marLeft w:val="0"/>
          <w:marRight w:val="0"/>
          <w:marTop w:val="0"/>
          <w:marBottom w:val="0"/>
          <w:divBdr>
            <w:top w:val="none" w:sz="0" w:space="0" w:color="auto"/>
            <w:left w:val="none" w:sz="0" w:space="0" w:color="auto"/>
            <w:bottom w:val="none" w:sz="0" w:space="0" w:color="auto"/>
            <w:right w:val="none" w:sz="0" w:space="0" w:color="auto"/>
          </w:divBdr>
        </w:div>
        <w:div w:id="1417745183">
          <w:marLeft w:val="0"/>
          <w:marRight w:val="0"/>
          <w:marTop w:val="0"/>
          <w:marBottom w:val="0"/>
          <w:divBdr>
            <w:top w:val="none" w:sz="0" w:space="0" w:color="auto"/>
            <w:left w:val="none" w:sz="0" w:space="0" w:color="auto"/>
            <w:bottom w:val="none" w:sz="0" w:space="0" w:color="auto"/>
            <w:right w:val="none" w:sz="0" w:space="0" w:color="auto"/>
          </w:divBdr>
        </w:div>
        <w:div w:id="271522222">
          <w:marLeft w:val="0"/>
          <w:marRight w:val="0"/>
          <w:marTop w:val="0"/>
          <w:marBottom w:val="0"/>
          <w:divBdr>
            <w:top w:val="none" w:sz="0" w:space="0" w:color="auto"/>
            <w:left w:val="none" w:sz="0" w:space="0" w:color="auto"/>
            <w:bottom w:val="none" w:sz="0" w:space="0" w:color="auto"/>
            <w:right w:val="none" w:sz="0" w:space="0" w:color="auto"/>
          </w:divBdr>
        </w:div>
        <w:div w:id="810899811">
          <w:marLeft w:val="0"/>
          <w:marRight w:val="0"/>
          <w:marTop w:val="0"/>
          <w:marBottom w:val="0"/>
          <w:divBdr>
            <w:top w:val="none" w:sz="0" w:space="0" w:color="auto"/>
            <w:left w:val="none" w:sz="0" w:space="0" w:color="auto"/>
            <w:bottom w:val="none" w:sz="0" w:space="0" w:color="auto"/>
            <w:right w:val="none" w:sz="0" w:space="0" w:color="auto"/>
          </w:divBdr>
        </w:div>
        <w:div w:id="1577351571">
          <w:marLeft w:val="0"/>
          <w:marRight w:val="0"/>
          <w:marTop w:val="0"/>
          <w:marBottom w:val="0"/>
          <w:divBdr>
            <w:top w:val="none" w:sz="0" w:space="0" w:color="auto"/>
            <w:left w:val="none" w:sz="0" w:space="0" w:color="auto"/>
            <w:bottom w:val="none" w:sz="0" w:space="0" w:color="auto"/>
            <w:right w:val="none" w:sz="0" w:space="0" w:color="auto"/>
          </w:divBdr>
        </w:div>
        <w:div w:id="441607895">
          <w:marLeft w:val="0"/>
          <w:marRight w:val="0"/>
          <w:marTop w:val="0"/>
          <w:marBottom w:val="0"/>
          <w:divBdr>
            <w:top w:val="none" w:sz="0" w:space="0" w:color="auto"/>
            <w:left w:val="none" w:sz="0" w:space="0" w:color="auto"/>
            <w:bottom w:val="none" w:sz="0" w:space="0" w:color="auto"/>
            <w:right w:val="none" w:sz="0" w:space="0" w:color="auto"/>
          </w:divBdr>
        </w:div>
        <w:div w:id="1718779801">
          <w:marLeft w:val="0"/>
          <w:marRight w:val="0"/>
          <w:marTop w:val="0"/>
          <w:marBottom w:val="0"/>
          <w:divBdr>
            <w:top w:val="none" w:sz="0" w:space="0" w:color="auto"/>
            <w:left w:val="none" w:sz="0" w:space="0" w:color="auto"/>
            <w:bottom w:val="none" w:sz="0" w:space="0" w:color="auto"/>
            <w:right w:val="none" w:sz="0" w:space="0" w:color="auto"/>
          </w:divBdr>
        </w:div>
        <w:div w:id="931427415">
          <w:marLeft w:val="0"/>
          <w:marRight w:val="0"/>
          <w:marTop w:val="0"/>
          <w:marBottom w:val="0"/>
          <w:divBdr>
            <w:top w:val="none" w:sz="0" w:space="0" w:color="auto"/>
            <w:left w:val="none" w:sz="0" w:space="0" w:color="auto"/>
            <w:bottom w:val="none" w:sz="0" w:space="0" w:color="auto"/>
            <w:right w:val="none" w:sz="0" w:space="0" w:color="auto"/>
          </w:divBdr>
        </w:div>
        <w:div w:id="1544052816">
          <w:marLeft w:val="0"/>
          <w:marRight w:val="0"/>
          <w:marTop w:val="0"/>
          <w:marBottom w:val="0"/>
          <w:divBdr>
            <w:top w:val="none" w:sz="0" w:space="0" w:color="auto"/>
            <w:left w:val="none" w:sz="0" w:space="0" w:color="auto"/>
            <w:bottom w:val="none" w:sz="0" w:space="0" w:color="auto"/>
            <w:right w:val="none" w:sz="0" w:space="0" w:color="auto"/>
          </w:divBdr>
        </w:div>
        <w:div w:id="2064022121">
          <w:marLeft w:val="0"/>
          <w:marRight w:val="0"/>
          <w:marTop w:val="0"/>
          <w:marBottom w:val="0"/>
          <w:divBdr>
            <w:top w:val="none" w:sz="0" w:space="0" w:color="auto"/>
            <w:left w:val="none" w:sz="0" w:space="0" w:color="auto"/>
            <w:bottom w:val="none" w:sz="0" w:space="0" w:color="auto"/>
            <w:right w:val="none" w:sz="0" w:space="0" w:color="auto"/>
          </w:divBdr>
        </w:div>
        <w:div w:id="712998465">
          <w:marLeft w:val="0"/>
          <w:marRight w:val="0"/>
          <w:marTop w:val="0"/>
          <w:marBottom w:val="0"/>
          <w:divBdr>
            <w:top w:val="none" w:sz="0" w:space="0" w:color="auto"/>
            <w:left w:val="none" w:sz="0" w:space="0" w:color="auto"/>
            <w:bottom w:val="none" w:sz="0" w:space="0" w:color="auto"/>
            <w:right w:val="none" w:sz="0" w:space="0" w:color="auto"/>
          </w:divBdr>
        </w:div>
        <w:div w:id="1144392590">
          <w:marLeft w:val="0"/>
          <w:marRight w:val="0"/>
          <w:marTop w:val="0"/>
          <w:marBottom w:val="0"/>
          <w:divBdr>
            <w:top w:val="none" w:sz="0" w:space="0" w:color="auto"/>
            <w:left w:val="none" w:sz="0" w:space="0" w:color="auto"/>
            <w:bottom w:val="none" w:sz="0" w:space="0" w:color="auto"/>
            <w:right w:val="none" w:sz="0" w:space="0" w:color="auto"/>
          </w:divBdr>
        </w:div>
        <w:div w:id="1677462677">
          <w:marLeft w:val="0"/>
          <w:marRight w:val="0"/>
          <w:marTop w:val="0"/>
          <w:marBottom w:val="0"/>
          <w:divBdr>
            <w:top w:val="none" w:sz="0" w:space="0" w:color="auto"/>
            <w:left w:val="none" w:sz="0" w:space="0" w:color="auto"/>
            <w:bottom w:val="none" w:sz="0" w:space="0" w:color="auto"/>
            <w:right w:val="none" w:sz="0" w:space="0" w:color="auto"/>
          </w:divBdr>
        </w:div>
        <w:div w:id="1223249533">
          <w:marLeft w:val="0"/>
          <w:marRight w:val="0"/>
          <w:marTop w:val="0"/>
          <w:marBottom w:val="0"/>
          <w:divBdr>
            <w:top w:val="none" w:sz="0" w:space="0" w:color="auto"/>
            <w:left w:val="none" w:sz="0" w:space="0" w:color="auto"/>
            <w:bottom w:val="none" w:sz="0" w:space="0" w:color="auto"/>
            <w:right w:val="none" w:sz="0" w:space="0" w:color="auto"/>
          </w:divBdr>
        </w:div>
        <w:div w:id="627324523">
          <w:marLeft w:val="0"/>
          <w:marRight w:val="0"/>
          <w:marTop w:val="0"/>
          <w:marBottom w:val="0"/>
          <w:divBdr>
            <w:top w:val="none" w:sz="0" w:space="0" w:color="auto"/>
            <w:left w:val="none" w:sz="0" w:space="0" w:color="auto"/>
            <w:bottom w:val="none" w:sz="0" w:space="0" w:color="auto"/>
            <w:right w:val="none" w:sz="0" w:space="0" w:color="auto"/>
          </w:divBdr>
        </w:div>
        <w:div w:id="1246264610">
          <w:marLeft w:val="0"/>
          <w:marRight w:val="0"/>
          <w:marTop w:val="0"/>
          <w:marBottom w:val="0"/>
          <w:divBdr>
            <w:top w:val="none" w:sz="0" w:space="0" w:color="auto"/>
            <w:left w:val="none" w:sz="0" w:space="0" w:color="auto"/>
            <w:bottom w:val="none" w:sz="0" w:space="0" w:color="auto"/>
            <w:right w:val="none" w:sz="0" w:space="0" w:color="auto"/>
          </w:divBdr>
        </w:div>
        <w:div w:id="1076053372">
          <w:marLeft w:val="0"/>
          <w:marRight w:val="0"/>
          <w:marTop w:val="0"/>
          <w:marBottom w:val="0"/>
          <w:divBdr>
            <w:top w:val="none" w:sz="0" w:space="0" w:color="auto"/>
            <w:left w:val="none" w:sz="0" w:space="0" w:color="auto"/>
            <w:bottom w:val="none" w:sz="0" w:space="0" w:color="auto"/>
            <w:right w:val="none" w:sz="0" w:space="0" w:color="auto"/>
          </w:divBdr>
        </w:div>
        <w:div w:id="1327896691">
          <w:marLeft w:val="0"/>
          <w:marRight w:val="0"/>
          <w:marTop w:val="0"/>
          <w:marBottom w:val="0"/>
          <w:divBdr>
            <w:top w:val="none" w:sz="0" w:space="0" w:color="auto"/>
            <w:left w:val="none" w:sz="0" w:space="0" w:color="auto"/>
            <w:bottom w:val="none" w:sz="0" w:space="0" w:color="auto"/>
            <w:right w:val="none" w:sz="0" w:space="0" w:color="auto"/>
          </w:divBdr>
        </w:div>
        <w:div w:id="72557663">
          <w:marLeft w:val="0"/>
          <w:marRight w:val="0"/>
          <w:marTop w:val="0"/>
          <w:marBottom w:val="0"/>
          <w:divBdr>
            <w:top w:val="none" w:sz="0" w:space="0" w:color="auto"/>
            <w:left w:val="none" w:sz="0" w:space="0" w:color="auto"/>
            <w:bottom w:val="none" w:sz="0" w:space="0" w:color="auto"/>
            <w:right w:val="none" w:sz="0" w:space="0" w:color="auto"/>
          </w:divBdr>
        </w:div>
        <w:div w:id="1493791629">
          <w:marLeft w:val="0"/>
          <w:marRight w:val="0"/>
          <w:marTop w:val="0"/>
          <w:marBottom w:val="0"/>
          <w:divBdr>
            <w:top w:val="none" w:sz="0" w:space="0" w:color="auto"/>
            <w:left w:val="none" w:sz="0" w:space="0" w:color="auto"/>
            <w:bottom w:val="none" w:sz="0" w:space="0" w:color="auto"/>
            <w:right w:val="none" w:sz="0" w:space="0" w:color="auto"/>
          </w:divBdr>
        </w:div>
        <w:div w:id="205263010">
          <w:marLeft w:val="0"/>
          <w:marRight w:val="0"/>
          <w:marTop w:val="0"/>
          <w:marBottom w:val="0"/>
          <w:divBdr>
            <w:top w:val="none" w:sz="0" w:space="0" w:color="auto"/>
            <w:left w:val="none" w:sz="0" w:space="0" w:color="auto"/>
            <w:bottom w:val="none" w:sz="0" w:space="0" w:color="auto"/>
            <w:right w:val="none" w:sz="0" w:space="0" w:color="auto"/>
          </w:divBdr>
        </w:div>
        <w:div w:id="711422141">
          <w:marLeft w:val="0"/>
          <w:marRight w:val="0"/>
          <w:marTop w:val="0"/>
          <w:marBottom w:val="0"/>
          <w:divBdr>
            <w:top w:val="none" w:sz="0" w:space="0" w:color="auto"/>
            <w:left w:val="none" w:sz="0" w:space="0" w:color="auto"/>
            <w:bottom w:val="none" w:sz="0" w:space="0" w:color="auto"/>
            <w:right w:val="none" w:sz="0" w:space="0" w:color="auto"/>
          </w:divBdr>
        </w:div>
        <w:div w:id="831214520">
          <w:marLeft w:val="0"/>
          <w:marRight w:val="0"/>
          <w:marTop w:val="0"/>
          <w:marBottom w:val="0"/>
          <w:divBdr>
            <w:top w:val="none" w:sz="0" w:space="0" w:color="auto"/>
            <w:left w:val="none" w:sz="0" w:space="0" w:color="auto"/>
            <w:bottom w:val="none" w:sz="0" w:space="0" w:color="auto"/>
            <w:right w:val="none" w:sz="0" w:space="0" w:color="auto"/>
          </w:divBdr>
        </w:div>
        <w:div w:id="1467433143">
          <w:marLeft w:val="0"/>
          <w:marRight w:val="0"/>
          <w:marTop w:val="0"/>
          <w:marBottom w:val="0"/>
          <w:divBdr>
            <w:top w:val="none" w:sz="0" w:space="0" w:color="auto"/>
            <w:left w:val="none" w:sz="0" w:space="0" w:color="auto"/>
            <w:bottom w:val="none" w:sz="0" w:space="0" w:color="auto"/>
            <w:right w:val="none" w:sz="0" w:space="0" w:color="auto"/>
          </w:divBdr>
        </w:div>
        <w:div w:id="961301296">
          <w:marLeft w:val="0"/>
          <w:marRight w:val="0"/>
          <w:marTop w:val="0"/>
          <w:marBottom w:val="0"/>
          <w:divBdr>
            <w:top w:val="none" w:sz="0" w:space="0" w:color="auto"/>
            <w:left w:val="none" w:sz="0" w:space="0" w:color="auto"/>
            <w:bottom w:val="none" w:sz="0" w:space="0" w:color="auto"/>
            <w:right w:val="none" w:sz="0" w:space="0" w:color="auto"/>
          </w:divBdr>
        </w:div>
        <w:div w:id="164564051">
          <w:marLeft w:val="0"/>
          <w:marRight w:val="0"/>
          <w:marTop w:val="0"/>
          <w:marBottom w:val="0"/>
          <w:divBdr>
            <w:top w:val="none" w:sz="0" w:space="0" w:color="auto"/>
            <w:left w:val="none" w:sz="0" w:space="0" w:color="auto"/>
            <w:bottom w:val="none" w:sz="0" w:space="0" w:color="auto"/>
            <w:right w:val="none" w:sz="0" w:space="0" w:color="auto"/>
          </w:divBdr>
        </w:div>
        <w:div w:id="1511287771">
          <w:marLeft w:val="0"/>
          <w:marRight w:val="0"/>
          <w:marTop w:val="0"/>
          <w:marBottom w:val="0"/>
          <w:divBdr>
            <w:top w:val="none" w:sz="0" w:space="0" w:color="auto"/>
            <w:left w:val="none" w:sz="0" w:space="0" w:color="auto"/>
            <w:bottom w:val="none" w:sz="0" w:space="0" w:color="auto"/>
            <w:right w:val="none" w:sz="0" w:space="0" w:color="auto"/>
          </w:divBdr>
        </w:div>
        <w:div w:id="1212644598">
          <w:marLeft w:val="0"/>
          <w:marRight w:val="0"/>
          <w:marTop w:val="0"/>
          <w:marBottom w:val="0"/>
          <w:divBdr>
            <w:top w:val="none" w:sz="0" w:space="0" w:color="auto"/>
            <w:left w:val="none" w:sz="0" w:space="0" w:color="auto"/>
            <w:bottom w:val="none" w:sz="0" w:space="0" w:color="auto"/>
            <w:right w:val="none" w:sz="0" w:space="0" w:color="auto"/>
          </w:divBdr>
        </w:div>
        <w:div w:id="85276657">
          <w:marLeft w:val="0"/>
          <w:marRight w:val="0"/>
          <w:marTop w:val="0"/>
          <w:marBottom w:val="0"/>
          <w:divBdr>
            <w:top w:val="none" w:sz="0" w:space="0" w:color="auto"/>
            <w:left w:val="none" w:sz="0" w:space="0" w:color="auto"/>
            <w:bottom w:val="none" w:sz="0" w:space="0" w:color="auto"/>
            <w:right w:val="none" w:sz="0" w:space="0" w:color="auto"/>
          </w:divBdr>
        </w:div>
        <w:div w:id="92865797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3.xml"/><Relationship Id="rId7" Type="http://schemas.openxmlformats.org/officeDocument/2006/relationships/hyperlink" Target="https://www.kaggle.com/c/house-prices-advanced-regression-techniques/data"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oter" Target="foot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3.xml"/><Relationship Id="rId8" Type="http://schemas.openxmlformats.org/officeDocument/2006/relationships/hyperlink" Target="https://ww2.amstat.org/publications/jse/v19n3/decock/datadocumentation.txt"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1.xm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35</Pages>
  <Words>7967</Words>
  <Characters>45412</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Graham, Ethan</dc:creator>
  <cp:keywords/>
  <dc:description/>
  <cp:lastModifiedBy>scottdagreat@yahoo.com</cp:lastModifiedBy>
  <cp:revision>2</cp:revision>
  <dcterms:created xsi:type="dcterms:W3CDTF">2017-07-20T01:08:00Z</dcterms:created>
  <dcterms:modified xsi:type="dcterms:W3CDTF">2017-07-20T01:08:00Z</dcterms:modified>
</cp:coreProperties>
</file>